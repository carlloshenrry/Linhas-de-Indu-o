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36B47" w14:textId="77777777" w:rsidR="008348F5" w:rsidRPr="008348F5" w:rsidRDefault="008348F5" w:rsidP="008348F5">
      <w:pPr>
        <w:jc w:val="center"/>
        <w:rPr>
          <w:b/>
          <w:bCs/>
          <w:sz w:val="28"/>
          <w:szCs w:val="28"/>
        </w:rPr>
      </w:pPr>
      <w:r>
        <w:rPr>
          <w:b/>
          <w:bCs/>
          <w:sz w:val="28"/>
          <w:szCs w:val="28"/>
        </w:rPr>
        <w:t>Linhas de Indução</w:t>
      </w:r>
    </w:p>
    <w:p w14:paraId="24B74D0D" w14:textId="77777777" w:rsidR="008348F5" w:rsidRDefault="008348F5" w:rsidP="008348F5">
      <w:pPr>
        <w:jc w:val="center"/>
      </w:pPr>
      <w:r>
        <w:t>Carlos H. V. Marques1</w:t>
      </w:r>
    </w:p>
    <w:p w14:paraId="27139F6D" w14:textId="77777777" w:rsidR="008348F5" w:rsidRDefault="008348F5" w:rsidP="008348F5">
      <w:pPr>
        <w:jc w:val="center"/>
      </w:pPr>
      <w:r>
        <w:t>1Engenharia de Computação – Pontifícia Universidade Católica de Campinas</w:t>
      </w:r>
    </w:p>
    <w:p w14:paraId="36D7D8D0" w14:textId="77777777" w:rsidR="008348F5" w:rsidRDefault="008348F5" w:rsidP="008348F5">
      <w:pPr>
        <w:jc w:val="center"/>
      </w:pPr>
      <w:r>
        <w:t>(PUCCAMP) Caixa Postal – 13087-571 – CAMPINAS – SP – Brasil</w:t>
      </w:r>
    </w:p>
    <w:p w14:paraId="11A57098" w14:textId="77777777" w:rsidR="008348F5" w:rsidRPr="008348F5" w:rsidRDefault="008348F5" w:rsidP="008348F5">
      <w:pPr>
        <w:jc w:val="center"/>
        <w:rPr>
          <w:lang w:val="en-US"/>
        </w:rPr>
      </w:pPr>
      <w:r w:rsidRPr="008348F5">
        <w:rPr>
          <w:lang w:val="en-US"/>
        </w:rPr>
        <w:t>Departmentof Computer Engineer – PUCCAMP, BR.</w:t>
      </w:r>
    </w:p>
    <w:p w14:paraId="12DD2035" w14:textId="77777777" w:rsidR="008348F5" w:rsidRDefault="008348F5" w:rsidP="008348F5">
      <w:pPr>
        <w:jc w:val="center"/>
      </w:pPr>
      <w:r>
        <w:t>Centro de Ciências Exatas, Ambientais e de Tecnologia Universidade Pontifícia Católica de Campinas (PUCCAMP) – Campinas, SP – Brasil</w:t>
      </w:r>
    </w:p>
    <w:p w14:paraId="48295271" w14:textId="77777777" w:rsidR="00867EB8" w:rsidRDefault="008348F5" w:rsidP="008348F5">
      <w:pPr>
        <w:jc w:val="center"/>
      </w:pPr>
      <w:r>
        <w:t>{Carlos}</w:t>
      </w:r>
      <w:r w:rsidR="00867EB8">
        <w:t xml:space="preserve"> </w:t>
      </w:r>
      <w:hyperlink r:id="rId7" w:history="1">
        <w:r w:rsidR="00867EB8" w:rsidRPr="00215EF6">
          <w:rPr>
            <w:rStyle w:val="Hyperlink"/>
          </w:rPr>
          <w:t>carlos_dr.kyrillos@hotmail.com</w:t>
        </w:r>
      </w:hyperlink>
    </w:p>
    <w:p w14:paraId="744C93F0" w14:textId="77777777" w:rsidR="008348F5" w:rsidRPr="00867EB8" w:rsidRDefault="00867EB8" w:rsidP="008348F5">
      <w:pPr>
        <w:jc w:val="center"/>
        <w:rPr>
          <w:lang w:val="en-US"/>
        </w:rPr>
      </w:pPr>
      <w:r>
        <w:t xml:space="preserve"> </w:t>
      </w:r>
      <w:r w:rsidR="008348F5" w:rsidRPr="00626547">
        <w:rPr>
          <w:b/>
          <w:bCs/>
          <w:lang w:val="en-US"/>
        </w:rPr>
        <w:t xml:space="preserve">Abstract. </w:t>
      </w:r>
      <w:r w:rsidR="00626547" w:rsidRPr="00626547">
        <w:rPr>
          <w:lang w:val="en-US"/>
        </w:rPr>
        <w:t xml:space="preserve">The main objective of the laboratory was to verify the behavior of the magnetic field in several situations. </w:t>
      </w:r>
      <w:r w:rsidR="00626547" w:rsidRPr="00E541E8">
        <w:rPr>
          <w:lang w:val="en-US"/>
        </w:rPr>
        <w:t>To perform this analysis, the induction lines were generated.</w:t>
      </w:r>
    </w:p>
    <w:p w14:paraId="38D444B1" w14:textId="77777777" w:rsidR="008348F5" w:rsidRPr="008348F5" w:rsidRDefault="008348F5" w:rsidP="008348F5">
      <w:pPr>
        <w:jc w:val="center"/>
        <w:rPr>
          <w:lang w:val="en-US"/>
        </w:rPr>
      </w:pPr>
    </w:p>
    <w:p w14:paraId="425C005C" w14:textId="77777777" w:rsidR="00867EB8" w:rsidRDefault="008348F5" w:rsidP="00867EB8">
      <w:pPr>
        <w:jc w:val="center"/>
      </w:pPr>
      <w:r w:rsidRPr="00E541E8">
        <w:rPr>
          <w:b/>
          <w:bCs/>
          <w:lang w:val="en-US"/>
        </w:rPr>
        <w:t>Resumo.</w:t>
      </w:r>
      <w:r w:rsidRPr="00E541E8">
        <w:rPr>
          <w:lang w:val="en-US"/>
        </w:rPr>
        <w:t xml:space="preserve"> </w:t>
      </w:r>
      <w:r>
        <w:t>O experimento no laboratório realizado teve como principal objetivo</w:t>
      </w:r>
      <w:r w:rsidR="00867EB8" w:rsidRPr="00867EB8">
        <w:t xml:space="preserve"> </w:t>
      </w:r>
      <w:r w:rsidR="00867EB8">
        <w:t xml:space="preserve">verificar o comportamento do campo </w:t>
      </w:r>
      <w:r w:rsidR="00867EB8" w:rsidRPr="006F71C4">
        <w:rPr>
          <w:i/>
          <w:iCs/>
          <w:u w:val="single"/>
        </w:rPr>
        <w:t>magnético</w:t>
      </w:r>
      <w:r w:rsidR="00867EB8">
        <w:t xml:space="preserve"> em diversas situações</w:t>
      </w:r>
      <w:r w:rsidR="00A31080">
        <w:t>. Para realizar esta análise</w:t>
      </w:r>
      <w:r w:rsidR="00867EB8">
        <w:t xml:space="preserve"> ger</w:t>
      </w:r>
      <w:r w:rsidR="00A31080">
        <w:t>ou-se</w:t>
      </w:r>
      <w:r w:rsidR="00867EB8">
        <w:t xml:space="preserve"> as linhas de indução.</w:t>
      </w:r>
    </w:p>
    <w:p w14:paraId="5E869CE4" w14:textId="77777777" w:rsidR="008348F5" w:rsidRDefault="008348F5" w:rsidP="008348F5">
      <w:pPr>
        <w:jc w:val="center"/>
      </w:pPr>
      <w:r>
        <w:t>.</w:t>
      </w:r>
    </w:p>
    <w:p w14:paraId="6D3DBE00" w14:textId="77777777" w:rsidR="008348F5" w:rsidRDefault="008348F5" w:rsidP="008348F5">
      <w:pPr>
        <w:jc w:val="center"/>
      </w:pPr>
      <w:r>
        <w:t>1.</w:t>
      </w:r>
      <w:r w:rsidRPr="00626547">
        <w:rPr>
          <w:b/>
          <w:bCs/>
        </w:rPr>
        <w:t xml:space="preserve"> Introdução</w:t>
      </w:r>
      <w:r>
        <w:t>:</w:t>
      </w:r>
      <w:r w:rsidR="00651CF9">
        <w:t xml:space="preserve"> O campo magnético é a região próxima a um imã que influencia outros imãs ou matérias ferromagnéticos, como o ferro</w:t>
      </w:r>
      <w:r>
        <w:t>.</w:t>
      </w:r>
      <w:r w:rsidR="00651CF9">
        <w:t xml:space="preserve"> Este campo também pode ser definido através de um vetor denominado vetor indução de magnética. Se traçados todos os pontos onde existe um vetor de indução magnética aparecerá linhas que são chamadas de linhas de indução do campo magnético, que são orientadas entre polo norte e sul.</w:t>
      </w:r>
    </w:p>
    <w:p w14:paraId="74AF0AC5" w14:textId="77777777" w:rsidR="008348F5" w:rsidRDefault="008348F5" w:rsidP="008348F5">
      <w:pPr>
        <w:jc w:val="center"/>
      </w:pPr>
    </w:p>
    <w:p w14:paraId="7A3D22AC" w14:textId="77777777" w:rsidR="00FE0833" w:rsidRDefault="008348F5" w:rsidP="008348F5">
      <w:pPr>
        <w:jc w:val="center"/>
      </w:pPr>
      <w:r>
        <w:t xml:space="preserve">2. </w:t>
      </w:r>
      <w:r w:rsidRPr="00626547">
        <w:rPr>
          <w:b/>
          <w:bCs/>
        </w:rPr>
        <w:t>Metodologia</w:t>
      </w:r>
      <w:r>
        <w:t>.</w:t>
      </w:r>
      <w:r w:rsidR="00626547">
        <w:t xml:space="preserve"> </w:t>
      </w:r>
      <w:r w:rsidR="009C01B9">
        <w:t xml:space="preserve"> No experimento utilizou-se diversos tipos de imãs, imãs em forma de U e em bastão. Para demonstrar as linhas de indução utilizou-se a limalha de ferro, uma chapa de acrílico transparente</w:t>
      </w:r>
      <w:r w:rsidR="00FE0833">
        <w:t xml:space="preserve"> presa em um suporte</w:t>
      </w:r>
      <w:r w:rsidR="009C01B9">
        <w:t xml:space="preserve"> e dois quadros de fio (com espiras quadradas)</w:t>
      </w:r>
      <w:r w:rsidR="00FE0833">
        <w:t>.</w:t>
      </w:r>
    </w:p>
    <w:p w14:paraId="16680B1C" w14:textId="77777777" w:rsidR="00922A9E" w:rsidRDefault="00FE0833" w:rsidP="008348F5">
      <w:pPr>
        <w:jc w:val="center"/>
      </w:pPr>
      <w:r>
        <w:t xml:space="preserve">No </w:t>
      </w:r>
      <w:r w:rsidRPr="00DC40F3">
        <w:rPr>
          <w:i/>
          <w:iCs/>
          <w:u w:val="single"/>
        </w:rPr>
        <w:t>primeiro procedimento</w:t>
      </w:r>
      <w:r w:rsidR="00DC40F3">
        <w:t xml:space="preserve"> colocou-se uma barra de imã na posição vertical abaixo da chapa acrílica em diferentes posições (invertendo os polos e com a barra na horizontal), em seguida salpicou limalha de ferro sobre o suporte para verificar o comportamento das linhas de indução do campo. No </w:t>
      </w:r>
      <w:r w:rsidR="00DC40F3" w:rsidRPr="00DC40F3">
        <w:rPr>
          <w:i/>
          <w:iCs/>
          <w:u w:val="single"/>
        </w:rPr>
        <w:t>segundo</w:t>
      </w:r>
      <w:r w:rsidRPr="00DC40F3">
        <w:rPr>
          <w:i/>
          <w:iCs/>
          <w:u w:val="single"/>
        </w:rPr>
        <w:t xml:space="preserve"> </w:t>
      </w:r>
      <w:r w:rsidR="00DC40F3" w:rsidRPr="00DC40F3">
        <w:rPr>
          <w:i/>
          <w:iCs/>
          <w:u w:val="single"/>
        </w:rPr>
        <w:t>procedimento</w:t>
      </w:r>
      <w:r w:rsidR="009C01B9">
        <w:t xml:space="preserve"> </w:t>
      </w:r>
      <w:r w:rsidR="00DC40F3">
        <w:t>teve os mesmos processos que no primeiro</w:t>
      </w:r>
      <w:r w:rsidR="002A730A">
        <w:t>, a diferença foi no tipo do imã que passou a ser em formato de U.</w:t>
      </w:r>
      <w:r w:rsidR="008B1900">
        <w:t xml:space="preserve"> No </w:t>
      </w:r>
      <w:r w:rsidR="008B1900" w:rsidRPr="008B1900">
        <w:rPr>
          <w:i/>
          <w:iCs/>
          <w:u w:val="single"/>
        </w:rPr>
        <w:t>terceiro procedimento</w:t>
      </w:r>
      <w:r w:rsidR="008B1900">
        <w:rPr>
          <w:i/>
          <w:iCs/>
          <w:u w:val="single"/>
        </w:rPr>
        <w:t xml:space="preserve"> </w:t>
      </w:r>
      <w:r w:rsidR="008B1900">
        <w:t>utilizou 2 imãs do tipo barra que foram colocados paralelamente abaixo da chapa de acrílico com os polos iguais para cima, em seguida, salpicou-se a limalha para verificar o comportamento das linhas de indução.</w:t>
      </w:r>
      <w:r w:rsidR="006F71C4">
        <w:t xml:space="preserve"> No </w:t>
      </w:r>
      <w:r w:rsidR="006F71C4" w:rsidRPr="006F71C4">
        <w:rPr>
          <w:i/>
          <w:iCs/>
          <w:u w:val="single"/>
        </w:rPr>
        <w:t>quarto procedimento</w:t>
      </w:r>
      <w:r w:rsidR="006F71C4">
        <w:rPr>
          <w:i/>
          <w:iCs/>
          <w:u w:val="single"/>
        </w:rPr>
        <w:t xml:space="preserve"> </w:t>
      </w:r>
      <w:r w:rsidR="006F71C4">
        <w:t>verificou-se o espectro do campo magnético de um único fio, para isso utilizou-se um quadro de fio que foi acoplado na chapa</w:t>
      </w:r>
      <w:r w:rsidR="00FE72AA">
        <w:t xml:space="preserve">. Em seguida foi espalhada a limalha realizando pequenos toque na chapa para ver o formato das linhas de indução com </w:t>
      </w:r>
      <w:r w:rsidR="00F27132">
        <w:t xml:space="preserve">mais </w:t>
      </w:r>
      <w:r w:rsidR="00FE72AA">
        <w:t>precisão.</w:t>
      </w:r>
      <w:r w:rsidR="00F27132">
        <w:t xml:space="preserve"> O </w:t>
      </w:r>
      <w:r w:rsidR="00F27132" w:rsidRPr="006F71C4">
        <w:rPr>
          <w:i/>
          <w:iCs/>
          <w:u w:val="single"/>
        </w:rPr>
        <w:t>qu</w:t>
      </w:r>
      <w:r w:rsidR="00F27132">
        <w:rPr>
          <w:i/>
          <w:iCs/>
          <w:u w:val="single"/>
        </w:rPr>
        <w:t>into</w:t>
      </w:r>
      <w:r w:rsidR="00F27132" w:rsidRPr="006F71C4">
        <w:rPr>
          <w:i/>
          <w:iCs/>
          <w:u w:val="single"/>
        </w:rPr>
        <w:t xml:space="preserve"> procedimento</w:t>
      </w:r>
      <w:r w:rsidR="00F27132">
        <w:rPr>
          <w:i/>
          <w:iCs/>
          <w:u w:val="single"/>
        </w:rPr>
        <w:t xml:space="preserve"> </w:t>
      </w:r>
      <w:r w:rsidR="00F27132">
        <w:t xml:space="preserve">consistiu em utilizar </w:t>
      </w:r>
      <w:r w:rsidR="00783CBA">
        <w:t xml:space="preserve">dois quadros de fio de espiras quadradas que foram acoplados na chapa, em seguida foi feito um circuito com os quadros e cabos conectados a uma fonte. Dessa forma foi examinado o comportamento do campo com o circuito ligado em série e depois foi observado o comportamento do campo com o sentido da corrente invertido. O </w:t>
      </w:r>
      <w:r w:rsidR="00783CBA">
        <w:rPr>
          <w:i/>
          <w:iCs/>
          <w:u w:val="single"/>
        </w:rPr>
        <w:t>sexto</w:t>
      </w:r>
      <w:r w:rsidR="00783CBA" w:rsidRPr="006F71C4">
        <w:rPr>
          <w:i/>
          <w:iCs/>
          <w:u w:val="single"/>
        </w:rPr>
        <w:t xml:space="preserve"> procedimento</w:t>
      </w:r>
      <w:r w:rsidR="00783CBA">
        <w:rPr>
          <w:i/>
          <w:iCs/>
          <w:u w:val="single"/>
        </w:rPr>
        <w:t xml:space="preserve"> </w:t>
      </w:r>
      <w:r w:rsidR="00783CBA" w:rsidRPr="00922A9E">
        <w:rPr>
          <w:i/>
          <w:iCs/>
          <w:u w:val="single"/>
        </w:rPr>
        <w:t xml:space="preserve">e </w:t>
      </w:r>
      <w:r w:rsidR="00922A9E" w:rsidRPr="00922A9E">
        <w:rPr>
          <w:i/>
          <w:iCs/>
          <w:u w:val="single"/>
        </w:rPr>
        <w:t>ú</w:t>
      </w:r>
      <w:r w:rsidR="00783CBA" w:rsidRPr="00922A9E">
        <w:rPr>
          <w:i/>
          <w:iCs/>
          <w:u w:val="single"/>
        </w:rPr>
        <w:t>ltimo</w:t>
      </w:r>
      <w:r w:rsidR="00922A9E">
        <w:t xml:space="preserve"> analisou-se as linhas de indução do campo a partir de um solenoide, a solenoide </w:t>
      </w:r>
      <w:r w:rsidR="00922A9E">
        <w:lastRenderedPageBreak/>
        <w:t>utilizada continha 12 espiras na qual foi ligada em corrente contínua. Em seguida salpicou limalha de ferro em volta para ver o comportamento do campo.</w:t>
      </w:r>
    </w:p>
    <w:p w14:paraId="307EF6EE" w14:textId="77777777" w:rsidR="004D728F" w:rsidRDefault="00922A9E" w:rsidP="008348F5">
      <w:pPr>
        <w:jc w:val="center"/>
      </w:pPr>
      <w:r>
        <w:t>3.</w:t>
      </w:r>
      <w:r>
        <w:rPr>
          <w:b/>
          <w:bCs/>
        </w:rPr>
        <w:t>Análise</w:t>
      </w:r>
      <w:r>
        <w:t>.</w:t>
      </w:r>
    </w:p>
    <w:p w14:paraId="11D3E66D" w14:textId="77777777" w:rsidR="00922A9E" w:rsidRDefault="004D728F" w:rsidP="008348F5">
      <w:pPr>
        <w:jc w:val="center"/>
      </w:pPr>
      <w:r>
        <w:t>Obs: Primeiramente a atração entre a limalha e o imã ocorre baseados pela lei de Coulomb de atração e repulsão entre duas cargas de sinais oposto</w:t>
      </w:r>
      <w:r w:rsidR="00810C12">
        <w:t>, como</w:t>
      </w:r>
      <w:r>
        <w:t xml:space="preserve"> a limalha </w:t>
      </w:r>
      <w:r w:rsidR="00810C12">
        <w:t>é</w:t>
      </w:r>
      <w:r>
        <w:t xml:space="preserve"> de ferro e te</w:t>
      </w:r>
      <w:r w:rsidR="00810C12">
        <w:t>m</w:t>
      </w:r>
      <w:r>
        <w:t xml:space="preserve"> uma carga de ions oposta </w:t>
      </w:r>
      <w:r w:rsidR="00810C12">
        <w:t>à</w:t>
      </w:r>
      <w:r>
        <w:t xml:space="preserve"> do imã ocorre a atração.</w:t>
      </w:r>
      <w:r w:rsidR="00810C12" w:rsidRPr="00810C12">
        <w:t xml:space="preserve"> </w:t>
      </w:r>
      <w:r w:rsidR="00810C12">
        <w:t>Dessa forma, limalhas de ferro em presença do imã se magnetizam enquanto estiverem próximas do campo magnético do imã, transformando-se em pequenos imãs, atraindo as outras limalhas, demonstrando as linhas de campo.</w:t>
      </w:r>
    </w:p>
    <w:p w14:paraId="093B8E89" w14:textId="77777777" w:rsidR="00922A9E" w:rsidRDefault="00922A9E" w:rsidP="008348F5">
      <w:pPr>
        <w:jc w:val="center"/>
      </w:pPr>
    </w:p>
    <w:p w14:paraId="4CD7D451" w14:textId="77777777" w:rsidR="00922A9E" w:rsidRDefault="00922A9E" w:rsidP="008348F5">
      <w:pPr>
        <w:jc w:val="center"/>
      </w:pPr>
    </w:p>
    <w:p w14:paraId="0EF90A42" w14:textId="77777777" w:rsidR="00922A9E" w:rsidRPr="00B5298A" w:rsidRDefault="00B5298A" w:rsidP="008348F5">
      <w:pPr>
        <w:jc w:val="center"/>
        <w:rPr>
          <w:b/>
          <w:bCs/>
        </w:rPr>
      </w:pPr>
      <w:r>
        <w:rPr>
          <w:b/>
          <w:bCs/>
        </w:rPr>
        <w:t>Imã do tipo barra.</w:t>
      </w:r>
    </w:p>
    <w:p w14:paraId="030B4FDC" w14:textId="1EC60D5A" w:rsidR="005D1332" w:rsidRDefault="00145944" w:rsidP="008348F5">
      <w:pPr>
        <w:jc w:val="center"/>
      </w:pPr>
      <w:r>
        <w:fldChar w:fldCharType="begin"/>
      </w:r>
      <w:r>
        <w:instrText xml:space="preserve"> HYPERLINK </w:instrText>
      </w:r>
      <w:r>
        <w:fldChar w:fldCharType="separate"/>
      </w:r>
      <w:ins w:id="0" w:author="Carlos Henrique" w:date="2019-11-11T19:19:00Z">
        <w:r w:rsidR="00BE2DE8">
          <w:rPr>
            <w:b/>
            <w:bCs/>
            <w:noProof/>
          </w:rPr>
          <w:drawing>
            <wp:inline distT="0" distB="0" distL="0" distR="0" wp14:anchorId="38690731" wp14:editId="2EFAE966">
              <wp:extent cx="2026920" cy="2702640"/>
              <wp:effectExtent l="0" t="0" r="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to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3391" cy="2711268"/>
                      </a:xfrm>
                      <a:prstGeom prst="rect">
                        <a:avLst/>
                      </a:prstGeom>
                    </pic:spPr>
                  </pic:pic>
                </a:graphicData>
              </a:graphic>
            </wp:inline>
          </w:drawing>
        </w:r>
      </w:ins>
      <w:r w:rsidR="00A25A95">
        <w:rPr>
          <w:b/>
          <w:bCs/>
        </w:rPr>
        <w:t>.</w:t>
      </w:r>
      <w:r>
        <w:rPr>
          <w:b/>
          <w:bCs/>
        </w:rPr>
        <w:fldChar w:fldCharType="end"/>
      </w:r>
    </w:p>
    <w:p w14:paraId="64036224" w14:textId="77777777" w:rsidR="00A25A95" w:rsidRDefault="00810C12" w:rsidP="008348F5">
      <w:pPr>
        <w:jc w:val="center"/>
      </w:pPr>
      <w:r>
        <w:t>(Limalhas de ferro levemente distribuída entra o imã)</w:t>
      </w:r>
    </w:p>
    <w:p w14:paraId="70D8FA43" w14:textId="4550942A" w:rsidR="00A25A95" w:rsidRDefault="00BE2DE8" w:rsidP="008348F5">
      <w:pPr>
        <w:jc w:val="center"/>
      </w:pPr>
      <w:ins w:id="1" w:author="Carlos Henrique" w:date="2019-11-11T19:20:00Z">
        <w:r>
          <w:rPr>
            <w:noProof/>
          </w:rPr>
          <w:drawing>
            <wp:inline distT="0" distB="0" distL="0" distR="0" wp14:anchorId="29BE77F1" wp14:editId="3F50EDF8">
              <wp:extent cx="2583180" cy="1937385"/>
              <wp:effectExtent l="0" t="0" r="7620" b="571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to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3180" cy="1937385"/>
                      </a:xfrm>
                      <a:prstGeom prst="rect">
                        <a:avLst/>
                      </a:prstGeom>
                    </pic:spPr>
                  </pic:pic>
                </a:graphicData>
              </a:graphic>
            </wp:inline>
          </w:drawing>
        </w:r>
      </w:ins>
    </w:p>
    <w:p w14:paraId="4F05BE7F" w14:textId="77777777" w:rsidR="00A25A95" w:rsidRDefault="00810C12" w:rsidP="008348F5">
      <w:pPr>
        <w:jc w:val="center"/>
      </w:pPr>
      <w:r>
        <w:t>(Limalhas de ferro distribuídas entre o imã)</w:t>
      </w:r>
    </w:p>
    <w:p w14:paraId="2A69E62E" w14:textId="020696CC" w:rsidR="00A25A95" w:rsidRDefault="00BE2DE8" w:rsidP="008348F5">
      <w:pPr>
        <w:jc w:val="center"/>
      </w:pPr>
      <w:ins w:id="2" w:author="Carlos Henrique" w:date="2019-11-11T19:20:00Z">
        <w:r>
          <w:rPr>
            <w:noProof/>
          </w:rPr>
          <w:lastRenderedPageBreak/>
          <w:drawing>
            <wp:inline distT="0" distB="0" distL="0" distR="0" wp14:anchorId="7D50CB53" wp14:editId="51D3CC47">
              <wp:extent cx="2049780" cy="2734084"/>
              <wp:effectExtent l="0" t="0" r="762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to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7062" cy="2743797"/>
                      </a:xfrm>
                      <a:prstGeom prst="rect">
                        <a:avLst/>
                      </a:prstGeom>
                    </pic:spPr>
                  </pic:pic>
                </a:graphicData>
              </a:graphic>
            </wp:inline>
          </w:drawing>
        </w:r>
      </w:ins>
    </w:p>
    <w:p w14:paraId="3BB03699" w14:textId="77777777" w:rsidR="005D1332" w:rsidRDefault="00810C12" w:rsidP="008348F5">
      <w:pPr>
        <w:jc w:val="center"/>
      </w:pPr>
      <w:r>
        <w:t>(Limalhas de ferro próximas ao imã)</w:t>
      </w:r>
    </w:p>
    <w:p w14:paraId="722B54C9" w14:textId="77777777" w:rsidR="00810C12" w:rsidRDefault="00810C12" w:rsidP="008348F5">
      <w:pPr>
        <w:jc w:val="center"/>
      </w:pPr>
    </w:p>
    <w:p w14:paraId="03608E9F" w14:textId="5444F950" w:rsidR="00810C12" w:rsidRDefault="00BE2DE8" w:rsidP="008348F5">
      <w:pPr>
        <w:jc w:val="center"/>
      </w:pPr>
      <w:ins w:id="3" w:author="Carlos Henrique" w:date="2019-11-11T19:20:00Z">
        <w:r>
          <w:rPr>
            <w:noProof/>
          </w:rPr>
          <w:drawing>
            <wp:inline distT="0" distB="0" distL="0" distR="0" wp14:anchorId="7B3E6F2F" wp14:editId="751D59AF">
              <wp:extent cx="2520866" cy="188976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to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30629" cy="1897079"/>
                      </a:xfrm>
                      <a:prstGeom prst="rect">
                        <a:avLst/>
                      </a:prstGeom>
                    </pic:spPr>
                  </pic:pic>
                </a:graphicData>
              </a:graphic>
            </wp:inline>
          </w:drawing>
        </w:r>
      </w:ins>
    </w:p>
    <w:p w14:paraId="2A4C16F2" w14:textId="77777777" w:rsidR="00810C12" w:rsidRDefault="00810C12" w:rsidP="008348F5">
      <w:pPr>
        <w:jc w:val="center"/>
      </w:pPr>
      <w:r>
        <w:t>(imã na hori</w:t>
      </w:r>
      <w:r w:rsidR="00C746A0">
        <w:t>zontal)</w:t>
      </w:r>
    </w:p>
    <w:p w14:paraId="441909B2" w14:textId="77777777" w:rsidR="00B5298A" w:rsidRPr="00922A9E" w:rsidRDefault="00B5298A" w:rsidP="008348F5">
      <w:pPr>
        <w:jc w:val="center"/>
      </w:pPr>
    </w:p>
    <w:p w14:paraId="0F95CBF5" w14:textId="593B5551" w:rsidR="008348F5" w:rsidRDefault="00425327" w:rsidP="008348F5">
      <w:pPr>
        <w:jc w:val="center"/>
      </w:pPr>
      <w:r>
        <w:rPr>
          <w:noProof/>
        </w:rPr>
        <w:drawing>
          <wp:inline distT="0" distB="0" distL="0" distR="0" wp14:anchorId="65A29802" wp14:editId="25E9B5C0">
            <wp:extent cx="1737511" cy="1760373"/>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xperimento1.PNG"/>
                    <pic:cNvPicPr/>
                  </pic:nvPicPr>
                  <pic:blipFill>
                    <a:blip r:embed="rId12">
                      <a:extLst>
                        <a:ext uri="{28A0092B-C50C-407E-A947-70E740481C1C}">
                          <a14:useLocalDpi xmlns:a14="http://schemas.microsoft.com/office/drawing/2010/main" val="0"/>
                        </a:ext>
                      </a:extLst>
                    </a:blip>
                    <a:stretch>
                      <a:fillRect/>
                    </a:stretch>
                  </pic:blipFill>
                  <pic:spPr>
                    <a:xfrm>
                      <a:off x="0" y="0"/>
                      <a:ext cx="1737511" cy="1760373"/>
                    </a:xfrm>
                    <a:prstGeom prst="rect">
                      <a:avLst/>
                    </a:prstGeom>
                  </pic:spPr>
                </pic:pic>
              </a:graphicData>
            </a:graphic>
          </wp:inline>
        </w:drawing>
      </w:r>
      <w:r w:rsidR="00783CBA">
        <w:t xml:space="preserve"> </w:t>
      </w:r>
    </w:p>
    <w:p w14:paraId="00BE24C3" w14:textId="77777777" w:rsidR="00C746A0" w:rsidRDefault="00C746A0" w:rsidP="008348F5">
      <w:pPr>
        <w:jc w:val="center"/>
      </w:pPr>
      <w:r>
        <w:t>(Imagem do livro)</w:t>
      </w:r>
    </w:p>
    <w:p w14:paraId="19950D81" w14:textId="77777777" w:rsidR="00810C12" w:rsidRDefault="004D728F" w:rsidP="00810C12">
      <w:pPr>
        <w:tabs>
          <w:tab w:val="left" w:pos="3648"/>
        </w:tabs>
        <w:jc w:val="center"/>
      </w:pPr>
      <w:r>
        <w:t xml:space="preserve">Sendo o ima no formato de barra ele age como uma carga positiva ou negativa (dependendo do polo do imã), produzindo as linhas de campos radiais que podem ser para fora ou para dentro dependendo do </w:t>
      </w:r>
      <w:r w:rsidR="00810C12">
        <w:t>polo do imã, essa percepção de fora ou dentro podem ser melhor percebidas na imagem com o imã na horizontal</w:t>
      </w:r>
      <w:r>
        <w:t>.</w:t>
      </w:r>
    </w:p>
    <w:p w14:paraId="0633DE57" w14:textId="77777777" w:rsidR="00B5298A" w:rsidRPr="00B5298A" w:rsidRDefault="00B5298A" w:rsidP="00810C12">
      <w:pPr>
        <w:tabs>
          <w:tab w:val="left" w:pos="3648"/>
        </w:tabs>
        <w:jc w:val="center"/>
        <w:rPr>
          <w:b/>
          <w:bCs/>
        </w:rPr>
      </w:pPr>
      <w:r>
        <w:rPr>
          <w:b/>
          <w:bCs/>
        </w:rPr>
        <w:lastRenderedPageBreak/>
        <w:t>2 Imã do tipo barra</w:t>
      </w:r>
    </w:p>
    <w:p w14:paraId="0EE571BC" w14:textId="4C6B92EE" w:rsidR="00C746A0" w:rsidRDefault="00A836BE" w:rsidP="00810C12">
      <w:pPr>
        <w:tabs>
          <w:tab w:val="left" w:pos="3648"/>
        </w:tabs>
        <w:jc w:val="center"/>
      </w:pPr>
      <w:r>
        <w:rPr>
          <w:noProof/>
        </w:rPr>
        <w:drawing>
          <wp:inline distT="0" distB="0" distL="0" distR="0" wp14:anchorId="55F0A288" wp14:editId="3570FE89">
            <wp:extent cx="2957951" cy="22174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oto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6158" cy="2223573"/>
                    </a:xfrm>
                    <a:prstGeom prst="rect">
                      <a:avLst/>
                    </a:prstGeom>
                  </pic:spPr>
                </pic:pic>
              </a:graphicData>
            </a:graphic>
          </wp:inline>
        </w:drawing>
      </w:r>
    </w:p>
    <w:p w14:paraId="1348E505" w14:textId="77777777" w:rsidR="00C746A0" w:rsidRDefault="00C746A0" w:rsidP="00810C12">
      <w:pPr>
        <w:tabs>
          <w:tab w:val="left" w:pos="3648"/>
        </w:tabs>
        <w:jc w:val="center"/>
      </w:pPr>
      <w:r>
        <w:t xml:space="preserve">(Imãs </w:t>
      </w:r>
      <w:r w:rsidR="00B5298A">
        <w:t xml:space="preserve">do tipo barra </w:t>
      </w:r>
      <w:r>
        <w:t>com polos opostos)</w:t>
      </w:r>
    </w:p>
    <w:p w14:paraId="6E86B6FC" w14:textId="40E10A21" w:rsidR="00B5298A" w:rsidRDefault="00FB71F3" w:rsidP="00810C12">
      <w:pPr>
        <w:tabs>
          <w:tab w:val="left" w:pos="3648"/>
        </w:tabs>
        <w:jc w:val="center"/>
      </w:pPr>
      <w:r>
        <w:rPr>
          <w:noProof/>
        </w:rPr>
        <w:drawing>
          <wp:inline distT="0" distB="0" distL="0" distR="0" wp14:anchorId="144E58B3" wp14:editId="5D454C75">
            <wp:extent cx="3776980" cy="2323305"/>
            <wp:effectExtent l="0" t="0" r="0" b="127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to2.gif"/>
                    <pic:cNvPicPr/>
                  </pic:nvPicPr>
                  <pic:blipFill>
                    <a:blip r:embed="rId14">
                      <a:extLst>
                        <a:ext uri="{28A0092B-C50C-407E-A947-70E740481C1C}">
                          <a14:useLocalDpi xmlns:a14="http://schemas.microsoft.com/office/drawing/2010/main" val="0"/>
                        </a:ext>
                      </a:extLst>
                    </a:blip>
                    <a:stretch>
                      <a:fillRect/>
                    </a:stretch>
                  </pic:blipFill>
                  <pic:spPr>
                    <a:xfrm>
                      <a:off x="0" y="0"/>
                      <a:ext cx="3794782" cy="2334255"/>
                    </a:xfrm>
                    <a:prstGeom prst="rect">
                      <a:avLst/>
                    </a:prstGeom>
                  </pic:spPr>
                </pic:pic>
              </a:graphicData>
            </a:graphic>
          </wp:inline>
        </w:drawing>
      </w:r>
    </w:p>
    <w:p w14:paraId="4126D2A7" w14:textId="464ED482" w:rsidR="00C746A0" w:rsidRDefault="00C746A0" w:rsidP="00810C12">
      <w:pPr>
        <w:tabs>
          <w:tab w:val="left" w:pos="3648"/>
        </w:tabs>
        <w:jc w:val="center"/>
      </w:pPr>
    </w:p>
    <w:p w14:paraId="096C1E86" w14:textId="669B711D" w:rsidR="00B5298A" w:rsidRDefault="00B5298A" w:rsidP="00810C12">
      <w:pPr>
        <w:tabs>
          <w:tab w:val="left" w:pos="3648"/>
        </w:tabs>
        <w:jc w:val="center"/>
      </w:pPr>
      <w:r>
        <w:t xml:space="preserve">(Imagem do </w:t>
      </w:r>
      <w:r w:rsidR="00BB5A7E">
        <w:t>google</w:t>
      </w:r>
      <w:r>
        <w:t>)</w:t>
      </w:r>
    </w:p>
    <w:p w14:paraId="13DBA398" w14:textId="77777777" w:rsidR="00B5298A" w:rsidRDefault="00B5298A" w:rsidP="00810C12">
      <w:pPr>
        <w:tabs>
          <w:tab w:val="left" w:pos="3648"/>
        </w:tabs>
        <w:jc w:val="center"/>
      </w:pPr>
    </w:p>
    <w:p w14:paraId="6C1FB870" w14:textId="7C2206DB" w:rsidR="00C746A0" w:rsidRDefault="00A836BE" w:rsidP="00810C12">
      <w:pPr>
        <w:tabs>
          <w:tab w:val="left" w:pos="3648"/>
        </w:tabs>
        <w:jc w:val="center"/>
      </w:pPr>
      <w:r>
        <w:rPr>
          <w:noProof/>
        </w:rPr>
        <w:drawing>
          <wp:inline distT="0" distB="0" distL="0" distR="0" wp14:anchorId="406DE7AC" wp14:editId="5A11CB27">
            <wp:extent cx="2788920" cy="209169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to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8920" cy="2091690"/>
                    </a:xfrm>
                    <a:prstGeom prst="rect">
                      <a:avLst/>
                    </a:prstGeom>
                  </pic:spPr>
                </pic:pic>
              </a:graphicData>
            </a:graphic>
          </wp:inline>
        </w:drawing>
      </w:r>
    </w:p>
    <w:p w14:paraId="17F37FB3" w14:textId="77777777" w:rsidR="00B5298A" w:rsidRDefault="00B5298A" w:rsidP="00B5298A">
      <w:pPr>
        <w:tabs>
          <w:tab w:val="left" w:pos="3648"/>
        </w:tabs>
        <w:jc w:val="center"/>
      </w:pPr>
      <w:r>
        <w:t>(Imãs do tipo barra com polos iguais)</w:t>
      </w:r>
    </w:p>
    <w:p w14:paraId="7376B5CA" w14:textId="37800BBB" w:rsidR="00C746A0" w:rsidRDefault="00FB71F3" w:rsidP="00810C12">
      <w:pPr>
        <w:tabs>
          <w:tab w:val="left" w:pos="3648"/>
        </w:tabs>
        <w:jc w:val="center"/>
      </w:pPr>
      <w:r>
        <w:rPr>
          <w:b/>
          <w:noProof/>
          <w:lang w:eastAsia="pt-BR"/>
        </w:rPr>
        <w:lastRenderedPageBreak/>
        <w:drawing>
          <wp:inline distT="0" distB="0" distL="0" distR="0" wp14:anchorId="3EA736CC" wp14:editId="18290945">
            <wp:extent cx="2473036" cy="2806896"/>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to1.gif"/>
                    <pic:cNvPicPr/>
                  </pic:nvPicPr>
                  <pic:blipFill>
                    <a:blip r:embed="rId16">
                      <a:extLst>
                        <a:ext uri="{28A0092B-C50C-407E-A947-70E740481C1C}">
                          <a14:useLocalDpi xmlns:a14="http://schemas.microsoft.com/office/drawing/2010/main" val="0"/>
                        </a:ext>
                      </a:extLst>
                    </a:blip>
                    <a:stretch>
                      <a:fillRect/>
                    </a:stretch>
                  </pic:blipFill>
                  <pic:spPr>
                    <a:xfrm>
                      <a:off x="0" y="0"/>
                      <a:ext cx="2494260" cy="2830985"/>
                    </a:xfrm>
                    <a:prstGeom prst="rect">
                      <a:avLst/>
                    </a:prstGeom>
                  </pic:spPr>
                </pic:pic>
              </a:graphicData>
            </a:graphic>
          </wp:inline>
        </w:drawing>
      </w:r>
    </w:p>
    <w:p w14:paraId="2C28F654" w14:textId="5FCBEE83" w:rsidR="00A25A95" w:rsidRDefault="004D728F" w:rsidP="00810C12">
      <w:pPr>
        <w:tabs>
          <w:tab w:val="left" w:pos="3648"/>
        </w:tabs>
        <w:jc w:val="center"/>
      </w:pPr>
      <w:r>
        <w:t xml:space="preserve">  </w:t>
      </w:r>
      <w:r w:rsidR="00B5298A">
        <w:t xml:space="preserve">(Imagem do </w:t>
      </w:r>
      <w:r w:rsidR="00BB5A7E">
        <w:t>google</w:t>
      </w:r>
      <w:r w:rsidR="00B5298A">
        <w:t>)</w:t>
      </w:r>
    </w:p>
    <w:p w14:paraId="3A7EB661" w14:textId="77777777" w:rsidR="00810C12" w:rsidRDefault="00C746A0" w:rsidP="00CE54BF">
      <w:pPr>
        <w:tabs>
          <w:tab w:val="left" w:pos="3648"/>
        </w:tabs>
        <w:jc w:val="center"/>
      </w:pPr>
      <w:r>
        <w:t xml:space="preserve">Esse procedimento é semelhante ao anterior, a diferença é a presença de 1 uma barra de imã a mais, produzindo as linhas de campos </w:t>
      </w:r>
      <w:r w:rsidR="00B5298A">
        <w:t>podendo</w:t>
      </w:r>
      <w:r>
        <w:t xml:space="preserve"> sendo para fora </w:t>
      </w:r>
      <w:r w:rsidR="00B5298A">
        <w:t>ou</w:t>
      </w:r>
      <w:r>
        <w:t xml:space="preserve"> para dentro de acordo com o polo de cada imã</w:t>
      </w:r>
      <w:r w:rsidR="00B5298A">
        <w:t>, se o polo dos 2 imãs são iguais, ambos repelem ou atraem, se diferentes um atrai e o outro repele e vice-versa.</w:t>
      </w:r>
    </w:p>
    <w:p w14:paraId="2A27741E" w14:textId="77777777" w:rsidR="00AD5EC8" w:rsidRPr="00AD5EC8" w:rsidRDefault="00AD5EC8" w:rsidP="00CE54BF">
      <w:pPr>
        <w:tabs>
          <w:tab w:val="left" w:pos="3648"/>
        </w:tabs>
        <w:jc w:val="center"/>
        <w:rPr>
          <w:b/>
          <w:bCs/>
        </w:rPr>
      </w:pPr>
      <w:r>
        <w:rPr>
          <w:b/>
          <w:bCs/>
        </w:rPr>
        <w:t>2 Imãs de barra na horizontal</w:t>
      </w:r>
    </w:p>
    <w:p w14:paraId="469E6450" w14:textId="0A7532F8" w:rsidR="00AD5EC8" w:rsidRDefault="00A836BE" w:rsidP="00CE54BF">
      <w:pPr>
        <w:tabs>
          <w:tab w:val="left" w:pos="3648"/>
        </w:tabs>
        <w:jc w:val="center"/>
      </w:pPr>
      <w:r>
        <w:rPr>
          <w:noProof/>
        </w:rPr>
        <w:drawing>
          <wp:inline distT="0" distB="0" distL="0" distR="0" wp14:anchorId="4D30FDFA" wp14:editId="02202D7B">
            <wp:extent cx="3124200" cy="1555120"/>
            <wp:effectExtent l="0" t="0" r="0" b="698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1.png"/>
                    <pic:cNvPicPr/>
                  </pic:nvPicPr>
                  <pic:blipFill>
                    <a:blip r:embed="rId17">
                      <a:extLst>
                        <a:ext uri="{28A0092B-C50C-407E-A947-70E740481C1C}">
                          <a14:useLocalDpi xmlns:a14="http://schemas.microsoft.com/office/drawing/2010/main" val="0"/>
                        </a:ext>
                      </a:extLst>
                    </a:blip>
                    <a:stretch>
                      <a:fillRect/>
                    </a:stretch>
                  </pic:blipFill>
                  <pic:spPr>
                    <a:xfrm>
                      <a:off x="0" y="0"/>
                      <a:ext cx="3135049" cy="1560520"/>
                    </a:xfrm>
                    <a:prstGeom prst="rect">
                      <a:avLst/>
                    </a:prstGeom>
                  </pic:spPr>
                </pic:pic>
              </a:graphicData>
            </a:graphic>
          </wp:inline>
        </w:drawing>
      </w:r>
    </w:p>
    <w:p w14:paraId="457B1A7E" w14:textId="77777777" w:rsidR="00AD5EC8" w:rsidRDefault="00835FDD" w:rsidP="00CE54BF">
      <w:pPr>
        <w:tabs>
          <w:tab w:val="left" w:pos="3648"/>
        </w:tabs>
        <w:jc w:val="center"/>
      </w:pPr>
      <w:r>
        <w:t>(</w:t>
      </w:r>
      <w:proofErr w:type="gramStart"/>
      <w:r>
        <w:t>2 imãs do tipo barra</w:t>
      </w:r>
      <w:proofErr w:type="gramEnd"/>
      <w:r>
        <w:t xml:space="preserve"> na horizontal)</w:t>
      </w:r>
    </w:p>
    <w:p w14:paraId="1EB42DEA" w14:textId="43D7AED3" w:rsidR="00835FDD" w:rsidRDefault="009B50C2" w:rsidP="00CE54BF">
      <w:pPr>
        <w:tabs>
          <w:tab w:val="left" w:pos="3648"/>
        </w:tabs>
        <w:jc w:val="center"/>
      </w:pPr>
      <w:r>
        <w:rPr>
          <w:noProof/>
        </w:rPr>
        <w:drawing>
          <wp:inline distT="0" distB="0" distL="0" distR="0" wp14:anchorId="445AA74C" wp14:editId="2DD12FD2">
            <wp:extent cx="1918855" cy="2177900"/>
            <wp:effectExtent l="0" t="0" r="571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to1.gif"/>
                    <pic:cNvPicPr/>
                  </pic:nvPicPr>
                  <pic:blipFill>
                    <a:blip r:embed="rId16">
                      <a:extLst>
                        <a:ext uri="{28A0092B-C50C-407E-A947-70E740481C1C}">
                          <a14:useLocalDpi xmlns:a14="http://schemas.microsoft.com/office/drawing/2010/main" val="0"/>
                        </a:ext>
                      </a:extLst>
                    </a:blip>
                    <a:stretch>
                      <a:fillRect/>
                    </a:stretch>
                  </pic:blipFill>
                  <pic:spPr>
                    <a:xfrm>
                      <a:off x="0" y="0"/>
                      <a:ext cx="1940065" cy="2201973"/>
                    </a:xfrm>
                    <a:prstGeom prst="rect">
                      <a:avLst/>
                    </a:prstGeom>
                  </pic:spPr>
                </pic:pic>
              </a:graphicData>
            </a:graphic>
          </wp:inline>
        </w:drawing>
      </w:r>
    </w:p>
    <w:p w14:paraId="01523132" w14:textId="658A8B4B" w:rsidR="00AD5EC8" w:rsidRDefault="00835FDD" w:rsidP="00CE54BF">
      <w:pPr>
        <w:tabs>
          <w:tab w:val="left" w:pos="3648"/>
        </w:tabs>
        <w:jc w:val="center"/>
      </w:pPr>
      <w:r>
        <w:t xml:space="preserve">(Imagem do </w:t>
      </w:r>
      <w:r w:rsidR="00BB5A7E">
        <w:t>google</w:t>
      </w:r>
      <w:r>
        <w:t>)</w:t>
      </w:r>
    </w:p>
    <w:p w14:paraId="4935EDB5" w14:textId="77777777" w:rsidR="00AD5EC8" w:rsidRDefault="00AD5EC8" w:rsidP="00835FDD">
      <w:pPr>
        <w:tabs>
          <w:tab w:val="left" w:pos="3648"/>
        </w:tabs>
        <w:jc w:val="center"/>
      </w:pPr>
      <w:r>
        <w:lastRenderedPageBreak/>
        <w:t xml:space="preserve">Esse procedimento utilizando os 2 imãs do tipo barra na horizontal, demonstra as linhas de campo </w:t>
      </w:r>
      <w:r w:rsidR="00835FDD">
        <w:t>quando as 2 barras estão próximas e os polos são semelhantes.</w:t>
      </w:r>
    </w:p>
    <w:p w14:paraId="34ED087B" w14:textId="77777777" w:rsidR="00B5298A" w:rsidRPr="00AD5EC8" w:rsidRDefault="00AD5EC8" w:rsidP="00CE54BF">
      <w:pPr>
        <w:tabs>
          <w:tab w:val="left" w:pos="3648"/>
        </w:tabs>
        <w:jc w:val="center"/>
        <w:rPr>
          <w:b/>
          <w:bCs/>
        </w:rPr>
      </w:pPr>
      <w:r>
        <w:rPr>
          <w:b/>
          <w:bCs/>
        </w:rPr>
        <w:t>Imã do tipo ferradura</w:t>
      </w:r>
    </w:p>
    <w:p w14:paraId="046B1FD1" w14:textId="00344E10" w:rsidR="00B5298A" w:rsidRDefault="00A836BE" w:rsidP="00CE54BF">
      <w:pPr>
        <w:tabs>
          <w:tab w:val="left" w:pos="3648"/>
        </w:tabs>
        <w:jc w:val="center"/>
      </w:pPr>
      <w:r>
        <w:rPr>
          <w:noProof/>
        </w:rPr>
        <w:drawing>
          <wp:inline distT="0" distB="0" distL="0" distR="0" wp14:anchorId="71A378CD" wp14:editId="4C91A7CD">
            <wp:extent cx="2598420" cy="194881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to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8420" cy="1948815"/>
                    </a:xfrm>
                    <a:prstGeom prst="rect">
                      <a:avLst/>
                    </a:prstGeom>
                  </pic:spPr>
                </pic:pic>
              </a:graphicData>
            </a:graphic>
          </wp:inline>
        </w:drawing>
      </w:r>
    </w:p>
    <w:p w14:paraId="1CB05332" w14:textId="77777777" w:rsidR="00835FDD" w:rsidRDefault="00835FDD" w:rsidP="00CE54BF">
      <w:pPr>
        <w:tabs>
          <w:tab w:val="left" w:pos="3648"/>
        </w:tabs>
        <w:jc w:val="center"/>
      </w:pPr>
      <w:r>
        <w:t>(Imã do tipo ferradura)</w:t>
      </w:r>
    </w:p>
    <w:p w14:paraId="33745678" w14:textId="0FE48F78" w:rsidR="00810C12" w:rsidRDefault="00B5298A" w:rsidP="00CE54BF">
      <w:pPr>
        <w:tabs>
          <w:tab w:val="left" w:pos="3648"/>
        </w:tabs>
        <w:jc w:val="center"/>
      </w:pPr>
      <w:r>
        <w:rPr>
          <w:noProof/>
          <w:lang w:eastAsia="pt-BR"/>
        </w:rPr>
        <w:drawing>
          <wp:inline distT="114300" distB="114300" distL="114300" distR="114300" wp14:anchorId="21974DF1" wp14:editId="4495DD95">
            <wp:extent cx="2029690" cy="2535382"/>
            <wp:effectExtent l="0" t="0" r="889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037441" cy="2545065"/>
                    </a:xfrm>
                    <a:prstGeom prst="rect">
                      <a:avLst/>
                    </a:prstGeom>
                    <a:ln/>
                  </pic:spPr>
                </pic:pic>
              </a:graphicData>
            </a:graphic>
          </wp:inline>
        </w:drawing>
      </w:r>
    </w:p>
    <w:p w14:paraId="4E6098B4" w14:textId="4D18FCC5" w:rsidR="00BB5A7E" w:rsidRDefault="00BB5A7E" w:rsidP="00CE54BF">
      <w:pPr>
        <w:tabs>
          <w:tab w:val="left" w:pos="3648"/>
        </w:tabs>
        <w:jc w:val="center"/>
      </w:pPr>
      <w:r>
        <w:t>(imagem do livro)</w:t>
      </w:r>
    </w:p>
    <w:p w14:paraId="52A5F96B" w14:textId="08F135C4" w:rsidR="00BB5A7E" w:rsidRDefault="00BB5A7E" w:rsidP="00CE54BF">
      <w:pPr>
        <w:tabs>
          <w:tab w:val="left" w:pos="3648"/>
        </w:tabs>
        <w:jc w:val="center"/>
      </w:pPr>
      <w:r>
        <w:rPr>
          <w:noProof/>
        </w:rPr>
        <w:drawing>
          <wp:inline distT="0" distB="0" distL="0" distR="0" wp14:anchorId="62CAAA8C" wp14:editId="10C24C2E">
            <wp:extent cx="3952875" cy="252412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án.jpg"/>
                    <pic:cNvPicPr/>
                  </pic:nvPicPr>
                  <pic:blipFill>
                    <a:blip r:embed="rId20">
                      <a:extLst>
                        <a:ext uri="{28A0092B-C50C-407E-A947-70E740481C1C}">
                          <a14:useLocalDpi xmlns:a14="http://schemas.microsoft.com/office/drawing/2010/main" val="0"/>
                        </a:ext>
                      </a:extLst>
                    </a:blip>
                    <a:stretch>
                      <a:fillRect/>
                    </a:stretch>
                  </pic:blipFill>
                  <pic:spPr>
                    <a:xfrm>
                      <a:off x="0" y="0"/>
                      <a:ext cx="3952875" cy="2524125"/>
                    </a:xfrm>
                    <a:prstGeom prst="rect">
                      <a:avLst/>
                    </a:prstGeom>
                  </pic:spPr>
                </pic:pic>
              </a:graphicData>
            </a:graphic>
          </wp:inline>
        </w:drawing>
      </w:r>
    </w:p>
    <w:p w14:paraId="28A84465" w14:textId="14A6EB8D" w:rsidR="00BB5A7E" w:rsidRPr="00783CBA" w:rsidRDefault="00BB5A7E" w:rsidP="00CE54BF">
      <w:pPr>
        <w:tabs>
          <w:tab w:val="left" w:pos="3648"/>
        </w:tabs>
        <w:jc w:val="center"/>
      </w:pPr>
      <w:r>
        <w:t>(Imagem do google)</w:t>
      </w:r>
    </w:p>
    <w:p w14:paraId="11260101" w14:textId="77777777" w:rsidR="008348F5" w:rsidRDefault="00B5298A" w:rsidP="008348F5">
      <w:pPr>
        <w:jc w:val="center"/>
      </w:pPr>
      <w:r>
        <w:lastRenderedPageBreak/>
        <w:t>Esse procedimento com imã do tipo U (ferradora) demonstra a passagem d</w:t>
      </w:r>
      <w:r w:rsidR="00AD5EC8">
        <w:t>as linhas de indução do campo</w:t>
      </w:r>
      <w:r>
        <w:t xml:space="preserve"> saindo do polo norte</w:t>
      </w:r>
      <w:r w:rsidR="00AD5EC8">
        <w:t xml:space="preserve"> </w:t>
      </w:r>
      <w:r>
        <w:t>(positivo</w:t>
      </w:r>
      <w:r w:rsidR="00AD5EC8">
        <w:t xml:space="preserve"> =</w:t>
      </w:r>
      <w:r>
        <w:t xml:space="preserve"> repulsão) e indo para o Polo sul</w:t>
      </w:r>
      <w:r w:rsidR="00AD5EC8">
        <w:t xml:space="preserve"> </w:t>
      </w:r>
      <w:r>
        <w:t>(negativo</w:t>
      </w:r>
      <w:r w:rsidR="00AD5EC8">
        <w:t xml:space="preserve"> =</w:t>
      </w:r>
      <w:r>
        <w:t xml:space="preserve"> repulsão)</w:t>
      </w:r>
      <w:r w:rsidR="00AD5EC8">
        <w:t>.</w:t>
      </w:r>
      <w:r>
        <w:t xml:space="preserve"> </w:t>
      </w:r>
    </w:p>
    <w:p w14:paraId="7A013ACF" w14:textId="77777777" w:rsidR="00AD5EC8" w:rsidRDefault="00835FDD" w:rsidP="008348F5">
      <w:pPr>
        <w:jc w:val="center"/>
        <w:rPr>
          <w:b/>
          <w:bCs/>
        </w:rPr>
      </w:pPr>
      <w:r>
        <w:rPr>
          <w:b/>
          <w:bCs/>
        </w:rPr>
        <w:t>Fio retilíneo</w:t>
      </w:r>
    </w:p>
    <w:p w14:paraId="1C3A00ED" w14:textId="23C7284B" w:rsidR="00835FDD" w:rsidRPr="00835FDD" w:rsidRDefault="00A836BE" w:rsidP="008348F5">
      <w:pPr>
        <w:jc w:val="center"/>
        <w:rPr>
          <w:b/>
          <w:bCs/>
        </w:rPr>
      </w:pPr>
      <w:r>
        <w:rPr>
          <w:b/>
          <w:bCs/>
          <w:noProof/>
        </w:rPr>
        <w:drawing>
          <wp:inline distT="0" distB="0" distL="0" distR="0" wp14:anchorId="2A617D85" wp14:editId="34B0E412">
            <wp:extent cx="3129280" cy="234696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to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9280" cy="2346960"/>
                    </a:xfrm>
                    <a:prstGeom prst="rect">
                      <a:avLst/>
                    </a:prstGeom>
                  </pic:spPr>
                </pic:pic>
              </a:graphicData>
            </a:graphic>
          </wp:inline>
        </w:drawing>
      </w:r>
    </w:p>
    <w:p w14:paraId="784242F6" w14:textId="77777777" w:rsidR="00835FDD" w:rsidRDefault="00835FDD" w:rsidP="008348F5">
      <w:pPr>
        <w:jc w:val="center"/>
      </w:pPr>
      <w:r>
        <w:t>(Fio retilíneo)</w:t>
      </w:r>
    </w:p>
    <w:p w14:paraId="210FC06B" w14:textId="5887BA19" w:rsidR="00835FDD" w:rsidRDefault="00A836BE" w:rsidP="008348F5">
      <w:pPr>
        <w:jc w:val="center"/>
      </w:pPr>
      <w:r>
        <w:rPr>
          <w:noProof/>
        </w:rPr>
        <w:drawing>
          <wp:inline distT="0" distB="0" distL="0" distR="0" wp14:anchorId="69FB3842" wp14:editId="3B8E0156">
            <wp:extent cx="3009900" cy="22574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to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a:graphicData>
            </a:graphic>
          </wp:inline>
        </w:drawing>
      </w:r>
    </w:p>
    <w:p w14:paraId="745595D2" w14:textId="77777777" w:rsidR="00835FDD" w:rsidRDefault="00835FDD" w:rsidP="008348F5">
      <w:pPr>
        <w:jc w:val="center"/>
      </w:pPr>
      <w:r>
        <w:t>(Fio retilíneo - Visão de cima)</w:t>
      </w:r>
    </w:p>
    <w:p w14:paraId="12618809" w14:textId="77777777" w:rsidR="00835FDD" w:rsidRDefault="00835FDD" w:rsidP="008348F5">
      <w:pPr>
        <w:jc w:val="center"/>
      </w:pPr>
      <w:r>
        <w:rPr>
          <w:noProof/>
          <w:lang w:eastAsia="pt-BR"/>
        </w:rPr>
        <w:drawing>
          <wp:inline distT="114300" distB="114300" distL="114300" distR="114300" wp14:anchorId="44695811" wp14:editId="18645B3F">
            <wp:extent cx="2395538" cy="2465651"/>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395538" cy="2465651"/>
                    </a:xfrm>
                    <a:prstGeom prst="rect">
                      <a:avLst/>
                    </a:prstGeom>
                    <a:ln/>
                  </pic:spPr>
                </pic:pic>
              </a:graphicData>
            </a:graphic>
          </wp:inline>
        </w:drawing>
      </w:r>
    </w:p>
    <w:p w14:paraId="42AC86BA" w14:textId="77777777" w:rsidR="00835FDD" w:rsidRDefault="00835FDD" w:rsidP="008348F5">
      <w:pPr>
        <w:jc w:val="center"/>
      </w:pPr>
      <w:r>
        <w:lastRenderedPageBreak/>
        <w:t>(Imagem do Livro)</w:t>
      </w:r>
    </w:p>
    <w:p w14:paraId="6FB97605" w14:textId="77777777" w:rsidR="00835FDD" w:rsidRDefault="00835FDD" w:rsidP="008348F5">
      <w:pPr>
        <w:jc w:val="center"/>
      </w:pPr>
      <w:r>
        <w:t xml:space="preserve">Esse procedimento com fio retilíneo apresenta as linhas de campo magnético </w:t>
      </w:r>
      <w:r w:rsidR="00E955A9">
        <w:t xml:space="preserve">e seu sentido </w:t>
      </w:r>
      <w:r>
        <w:t>por uma corrente nesse fio de círculos concêntricos.</w:t>
      </w:r>
    </w:p>
    <w:p w14:paraId="38F17F99" w14:textId="77777777" w:rsidR="00854CD7" w:rsidRPr="00854CD7" w:rsidRDefault="00854CD7" w:rsidP="00854CD7">
      <w:pPr>
        <w:jc w:val="center"/>
        <w:rPr>
          <w:b/>
          <w:bCs/>
        </w:rPr>
      </w:pPr>
      <w:r>
        <w:rPr>
          <w:b/>
          <w:bCs/>
        </w:rPr>
        <w:t>2 espiras de fio retilíneo</w:t>
      </w:r>
    </w:p>
    <w:p w14:paraId="23B8EC12" w14:textId="39C40F4E" w:rsidR="00854CD7" w:rsidRDefault="00A836BE" w:rsidP="008348F5">
      <w:pPr>
        <w:jc w:val="center"/>
        <w:rPr>
          <w:noProof/>
        </w:rPr>
      </w:pPr>
      <w:r>
        <w:rPr>
          <w:noProof/>
        </w:rPr>
        <w:drawing>
          <wp:inline distT="0" distB="0" distL="0" distR="0" wp14:anchorId="318C05A5" wp14:editId="248E6433">
            <wp:extent cx="3049434" cy="22860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to1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7447" cy="2292007"/>
                    </a:xfrm>
                    <a:prstGeom prst="rect">
                      <a:avLst/>
                    </a:prstGeom>
                  </pic:spPr>
                </pic:pic>
              </a:graphicData>
            </a:graphic>
          </wp:inline>
        </w:drawing>
      </w:r>
    </w:p>
    <w:p w14:paraId="08454011" w14:textId="77777777" w:rsidR="00854CD7" w:rsidRDefault="00854CD7" w:rsidP="008348F5">
      <w:pPr>
        <w:jc w:val="center"/>
        <w:rPr>
          <w:b/>
          <w:bCs/>
        </w:rPr>
      </w:pPr>
      <w:r>
        <w:rPr>
          <w:noProof/>
        </w:rPr>
        <w:t>(2 espirar de corrente)</w:t>
      </w:r>
    </w:p>
    <w:p w14:paraId="63B77143" w14:textId="3408E6EA" w:rsidR="00854CD7" w:rsidRPr="00854CD7" w:rsidRDefault="00A836BE" w:rsidP="008348F5">
      <w:pPr>
        <w:jc w:val="center"/>
        <w:rPr>
          <w:b/>
          <w:bCs/>
        </w:rPr>
      </w:pPr>
      <w:r>
        <w:rPr>
          <w:b/>
          <w:bCs/>
          <w:noProof/>
        </w:rPr>
        <w:drawing>
          <wp:inline distT="0" distB="0" distL="0" distR="0" wp14:anchorId="548F7CD1" wp14:editId="407D8A0F">
            <wp:extent cx="3039270" cy="2278380"/>
            <wp:effectExtent l="0" t="0" r="889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oto2j.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7908" cy="2284856"/>
                    </a:xfrm>
                    <a:prstGeom prst="rect">
                      <a:avLst/>
                    </a:prstGeom>
                  </pic:spPr>
                </pic:pic>
              </a:graphicData>
            </a:graphic>
          </wp:inline>
        </w:drawing>
      </w:r>
    </w:p>
    <w:p w14:paraId="0F81142C" w14:textId="77777777" w:rsidR="00835FDD" w:rsidRDefault="00854CD7" w:rsidP="008348F5">
      <w:pPr>
        <w:jc w:val="center"/>
      </w:pPr>
      <w:r>
        <w:t>(2 espiras de corrente- visão de cima)</w:t>
      </w:r>
    </w:p>
    <w:p w14:paraId="65EFA6FC" w14:textId="035A8D70" w:rsidR="00854CD7" w:rsidRDefault="009B50C2" w:rsidP="008348F5">
      <w:pPr>
        <w:jc w:val="center"/>
      </w:pPr>
      <w:r>
        <w:rPr>
          <w:noProof/>
        </w:rPr>
        <w:drawing>
          <wp:inline distT="0" distB="0" distL="0" distR="0" wp14:anchorId="43F0BAC8" wp14:editId="786314A0">
            <wp:extent cx="3790950" cy="16097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 (1).jfif"/>
                    <pic:cNvPicPr/>
                  </pic:nvPicPr>
                  <pic:blipFill>
                    <a:blip r:embed="rId26">
                      <a:extLst>
                        <a:ext uri="{28A0092B-C50C-407E-A947-70E740481C1C}">
                          <a14:useLocalDpi xmlns:a14="http://schemas.microsoft.com/office/drawing/2010/main" val="0"/>
                        </a:ext>
                      </a:extLst>
                    </a:blip>
                    <a:stretch>
                      <a:fillRect/>
                    </a:stretch>
                  </pic:blipFill>
                  <pic:spPr>
                    <a:xfrm>
                      <a:off x="0" y="0"/>
                      <a:ext cx="3790950" cy="1609725"/>
                    </a:xfrm>
                    <a:prstGeom prst="rect">
                      <a:avLst/>
                    </a:prstGeom>
                  </pic:spPr>
                </pic:pic>
              </a:graphicData>
            </a:graphic>
          </wp:inline>
        </w:drawing>
      </w:r>
    </w:p>
    <w:p w14:paraId="35E60AEF" w14:textId="77777777" w:rsidR="00854CD7" w:rsidRDefault="00854CD7" w:rsidP="008348F5">
      <w:pPr>
        <w:jc w:val="center"/>
      </w:pPr>
      <w:del w:id="4" w:author="Ricardo da Silva Braga" w:date="2019-11-11T13:53:00Z">
        <w:r w:rsidDel="00E541E8">
          <w:rPr>
            <w:noProof/>
            <w:lang w:eastAsia="pt-BR"/>
          </w:rPr>
          <w:drawing>
            <wp:inline distT="114300" distB="114300" distL="114300" distR="114300" wp14:anchorId="1B424352" wp14:editId="581D70A9">
              <wp:extent cx="2052638" cy="2465747"/>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2052638" cy="2465747"/>
                      </a:xfrm>
                      <a:prstGeom prst="rect">
                        <a:avLst/>
                      </a:prstGeom>
                      <a:ln/>
                    </pic:spPr>
                  </pic:pic>
                </a:graphicData>
              </a:graphic>
            </wp:inline>
          </w:drawing>
        </w:r>
      </w:del>
    </w:p>
    <w:p w14:paraId="553E3031" w14:textId="37899B5A" w:rsidR="00854CD7" w:rsidRDefault="00854CD7" w:rsidP="008348F5">
      <w:pPr>
        <w:jc w:val="center"/>
      </w:pPr>
      <w:r>
        <w:t xml:space="preserve">(Imagem </w:t>
      </w:r>
      <w:r w:rsidR="009B50C2">
        <w:t>google</w:t>
      </w:r>
      <w:r>
        <w:t>)</w:t>
      </w:r>
    </w:p>
    <w:p w14:paraId="0AC01F06" w14:textId="53137BF9" w:rsidR="009B50C2" w:rsidRDefault="00BB5A7E" w:rsidP="008348F5">
      <w:pPr>
        <w:jc w:val="center"/>
      </w:pPr>
      <w:r>
        <w:rPr>
          <w:noProof/>
        </w:rPr>
        <w:lastRenderedPageBreak/>
        <w:drawing>
          <wp:inline distT="0" distB="0" distL="0" distR="0" wp14:anchorId="2D87EBCE" wp14:editId="628F708A">
            <wp:extent cx="1524000" cy="143256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rt1.jpg"/>
                    <pic:cNvPicPr/>
                  </pic:nvPicPr>
                  <pic:blipFill>
                    <a:blip r:embed="rId28">
                      <a:extLst>
                        <a:ext uri="{28A0092B-C50C-407E-A947-70E740481C1C}">
                          <a14:useLocalDpi xmlns:a14="http://schemas.microsoft.com/office/drawing/2010/main" val="0"/>
                        </a:ext>
                      </a:extLst>
                    </a:blip>
                    <a:stretch>
                      <a:fillRect/>
                    </a:stretch>
                  </pic:blipFill>
                  <pic:spPr>
                    <a:xfrm>
                      <a:off x="0" y="0"/>
                      <a:ext cx="1524000" cy="1432560"/>
                    </a:xfrm>
                    <a:prstGeom prst="rect">
                      <a:avLst/>
                    </a:prstGeom>
                  </pic:spPr>
                </pic:pic>
              </a:graphicData>
            </a:graphic>
          </wp:inline>
        </w:drawing>
      </w:r>
    </w:p>
    <w:p w14:paraId="572C5094" w14:textId="1C0DBA22" w:rsidR="009B50C2" w:rsidRDefault="00BB5A7E" w:rsidP="008348F5">
      <w:pPr>
        <w:jc w:val="center"/>
      </w:pPr>
      <w:r>
        <w:t>(Imagem google)</w:t>
      </w:r>
    </w:p>
    <w:p w14:paraId="3C3A0666" w14:textId="04235C96" w:rsidR="00E955A9" w:rsidRPr="00BB5A7E" w:rsidRDefault="00E955A9" w:rsidP="00BB5A7E">
      <w:pPr>
        <w:jc w:val="center"/>
      </w:pPr>
      <w:r>
        <w:t xml:space="preserve">Esse procedimento mostra a linha de campo e sentido gerado por 2 espiras de corrente em mesmo sentido. Obs: a imagem do livro representa a linha de campo </w:t>
      </w:r>
      <w:proofErr w:type="gramStart"/>
      <w:r>
        <w:t>de 1 espira</w:t>
      </w:r>
      <w:proofErr w:type="gramEnd"/>
      <w:r>
        <w:t xml:space="preserve"> porém o sentido e a linha de campo com 2 espiras são semelhantes.</w:t>
      </w:r>
    </w:p>
    <w:p w14:paraId="19143F23" w14:textId="77777777" w:rsidR="00E955A9" w:rsidRDefault="00E955A9" w:rsidP="00E955A9">
      <w:pPr>
        <w:jc w:val="center"/>
        <w:rPr>
          <w:b/>
          <w:bCs/>
        </w:rPr>
      </w:pPr>
    </w:p>
    <w:p w14:paraId="38C6F184" w14:textId="77777777" w:rsidR="00E955A9" w:rsidRDefault="00E955A9" w:rsidP="00E955A9">
      <w:pPr>
        <w:jc w:val="center"/>
        <w:rPr>
          <w:b/>
          <w:bCs/>
        </w:rPr>
      </w:pPr>
      <w:r>
        <w:rPr>
          <w:b/>
          <w:bCs/>
        </w:rPr>
        <w:t>2 espiras de fio retilíneo (corrente invertida)</w:t>
      </w:r>
    </w:p>
    <w:p w14:paraId="432C1996" w14:textId="77777777" w:rsidR="00E955A9" w:rsidRDefault="00E955A9" w:rsidP="00E955A9">
      <w:pPr>
        <w:jc w:val="center"/>
        <w:rPr>
          <w:noProof/>
        </w:rPr>
      </w:pPr>
    </w:p>
    <w:p w14:paraId="0DDE7805" w14:textId="7519F8D4" w:rsidR="009413D6" w:rsidRDefault="003A1C06" w:rsidP="009413D6">
      <w:pPr>
        <w:jc w:val="center"/>
        <w:rPr>
          <w:noProof/>
        </w:rPr>
      </w:pPr>
      <w:r>
        <w:rPr>
          <w:noProof/>
        </w:rPr>
        <w:drawing>
          <wp:inline distT="0" distB="0" distL="0" distR="0" wp14:anchorId="006BC2D9" wp14:editId="06784107">
            <wp:extent cx="3435696" cy="257556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to1j.jpg"/>
                    <pic:cNvPicPr/>
                  </pic:nvPicPr>
                  <pic:blipFill>
                    <a:blip r:embed="rId29">
                      <a:extLst>
                        <a:ext uri="{28A0092B-C50C-407E-A947-70E740481C1C}">
                          <a14:useLocalDpi xmlns:a14="http://schemas.microsoft.com/office/drawing/2010/main" val="0"/>
                        </a:ext>
                      </a:extLst>
                    </a:blip>
                    <a:stretch>
                      <a:fillRect/>
                    </a:stretch>
                  </pic:blipFill>
                  <pic:spPr>
                    <a:xfrm>
                      <a:off x="0" y="0"/>
                      <a:ext cx="3445199" cy="2582684"/>
                    </a:xfrm>
                    <a:prstGeom prst="rect">
                      <a:avLst/>
                    </a:prstGeom>
                  </pic:spPr>
                </pic:pic>
              </a:graphicData>
            </a:graphic>
          </wp:inline>
        </w:drawing>
      </w:r>
    </w:p>
    <w:p w14:paraId="2AAF1A34" w14:textId="77777777" w:rsidR="009413D6" w:rsidRDefault="009413D6" w:rsidP="009413D6">
      <w:pPr>
        <w:jc w:val="center"/>
        <w:rPr>
          <w:noProof/>
        </w:rPr>
      </w:pPr>
      <w:r>
        <w:rPr>
          <w:noProof/>
        </w:rPr>
        <w:t>(espiras de corrente invertida)</w:t>
      </w:r>
    </w:p>
    <w:p w14:paraId="1A8D142F" w14:textId="77777777" w:rsidR="009413D6" w:rsidRDefault="009413D6" w:rsidP="00E955A9">
      <w:pPr>
        <w:jc w:val="center"/>
        <w:rPr>
          <w:noProof/>
        </w:rPr>
      </w:pPr>
    </w:p>
    <w:p w14:paraId="314C1A01" w14:textId="720FB1CE" w:rsidR="00E955A9" w:rsidRPr="00E955A9" w:rsidRDefault="003A1C06" w:rsidP="00E955A9">
      <w:pPr>
        <w:jc w:val="center"/>
      </w:pPr>
      <w:r>
        <w:rPr>
          <w:noProof/>
        </w:rPr>
        <w:lastRenderedPageBreak/>
        <w:drawing>
          <wp:inline distT="0" distB="0" distL="0" distR="0" wp14:anchorId="5F251BA1" wp14:editId="746CCF04">
            <wp:extent cx="3291840" cy="2467719"/>
            <wp:effectExtent l="0" t="0" r="381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to2j.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8617" cy="2472799"/>
                    </a:xfrm>
                    <a:prstGeom prst="rect">
                      <a:avLst/>
                    </a:prstGeom>
                  </pic:spPr>
                </pic:pic>
              </a:graphicData>
            </a:graphic>
          </wp:inline>
        </w:drawing>
      </w:r>
    </w:p>
    <w:p w14:paraId="4F8E646A" w14:textId="77777777" w:rsidR="00E955A9" w:rsidRDefault="00E955A9" w:rsidP="008348F5">
      <w:pPr>
        <w:jc w:val="center"/>
        <w:rPr>
          <w:noProof/>
        </w:rPr>
      </w:pPr>
      <w:r>
        <w:rPr>
          <w:noProof/>
        </w:rPr>
        <w:t>(espiras de corrente invertida – visão superior)</w:t>
      </w:r>
    </w:p>
    <w:p w14:paraId="24AF1E5C" w14:textId="3FBF65A2" w:rsidR="00E955A9" w:rsidRDefault="00BB5A7E" w:rsidP="008348F5">
      <w:pPr>
        <w:jc w:val="center"/>
        <w:rPr>
          <w:noProof/>
        </w:rPr>
      </w:pPr>
      <w:r>
        <w:rPr>
          <w:noProof/>
        </w:rPr>
        <w:drawing>
          <wp:inline distT="0" distB="0" distL="0" distR="0" wp14:anchorId="2CAAC807" wp14:editId="20C431E7">
            <wp:extent cx="3790950" cy="160972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 (1).jfif"/>
                    <pic:cNvPicPr/>
                  </pic:nvPicPr>
                  <pic:blipFill>
                    <a:blip r:embed="rId26">
                      <a:extLst>
                        <a:ext uri="{28A0092B-C50C-407E-A947-70E740481C1C}">
                          <a14:useLocalDpi xmlns:a14="http://schemas.microsoft.com/office/drawing/2010/main" val="0"/>
                        </a:ext>
                      </a:extLst>
                    </a:blip>
                    <a:stretch>
                      <a:fillRect/>
                    </a:stretch>
                  </pic:blipFill>
                  <pic:spPr>
                    <a:xfrm>
                      <a:off x="0" y="0"/>
                      <a:ext cx="3790950" cy="1609725"/>
                    </a:xfrm>
                    <a:prstGeom prst="rect">
                      <a:avLst/>
                    </a:prstGeom>
                  </pic:spPr>
                </pic:pic>
              </a:graphicData>
            </a:graphic>
          </wp:inline>
        </w:drawing>
      </w:r>
    </w:p>
    <w:p w14:paraId="6D2C7FD1" w14:textId="73FC0AB2" w:rsidR="009413D6" w:rsidRDefault="009413D6" w:rsidP="008348F5">
      <w:pPr>
        <w:jc w:val="center"/>
        <w:rPr>
          <w:noProof/>
        </w:rPr>
      </w:pPr>
      <w:r>
        <w:rPr>
          <w:noProof/>
        </w:rPr>
        <w:t xml:space="preserve">(Imagem do </w:t>
      </w:r>
      <w:r w:rsidR="00BB5A7E">
        <w:rPr>
          <w:noProof/>
        </w:rPr>
        <w:t>google</w:t>
      </w:r>
      <w:r>
        <w:rPr>
          <w:noProof/>
        </w:rPr>
        <w:t>)</w:t>
      </w:r>
    </w:p>
    <w:p w14:paraId="273334A5" w14:textId="1347A8C6" w:rsidR="00BB5A7E" w:rsidRDefault="00BB5A7E" w:rsidP="008348F5">
      <w:pPr>
        <w:jc w:val="center"/>
        <w:rPr>
          <w:noProof/>
        </w:rPr>
      </w:pPr>
      <w:r>
        <w:rPr>
          <w:noProof/>
        </w:rPr>
        <w:drawing>
          <wp:inline distT="0" distB="0" distL="0" distR="0" wp14:anchorId="04B5F8DD" wp14:editId="597C5EA4">
            <wp:extent cx="1676400" cy="14097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rt2.jpg"/>
                    <pic:cNvPicPr/>
                  </pic:nvPicPr>
                  <pic:blipFill>
                    <a:blip r:embed="rId31">
                      <a:extLst>
                        <a:ext uri="{28A0092B-C50C-407E-A947-70E740481C1C}">
                          <a14:useLocalDpi xmlns:a14="http://schemas.microsoft.com/office/drawing/2010/main" val="0"/>
                        </a:ext>
                      </a:extLst>
                    </a:blip>
                    <a:stretch>
                      <a:fillRect/>
                    </a:stretch>
                  </pic:blipFill>
                  <pic:spPr>
                    <a:xfrm>
                      <a:off x="0" y="0"/>
                      <a:ext cx="1676400" cy="1409700"/>
                    </a:xfrm>
                    <a:prstGeom prst="rect">
                      <a:avLst/>
                    </a:prstGeom>
                  </pic:spPr>
                </pic:pic>
              </a:graphicData>
            </a:graphic>
          </wp:inline>
        </w:drawing>
      </w:r>
    </w:p>
    <w:p w14:paraId="3F227CAF" w14:textId="6F9D7ACF" w:rsidR="00BB5A7E" w:rsidRDefault="00BB5A7E" w:rsidP="008348F5">
      <w:pPr>
        <w:jc w:val="center"/>
        <w:rPr>
          <w:noProof/>
        </w:rPr>
      </w:pPr>
      <w:r>
        <w:rPr>
          <w:noProof/>
        </w:rPr>
        <w:t>(Imagem do google)</w:t>
      </w:r>
    </w:p>
    <w:p w14:paraId="5F30714E" w14:textId="77777777" w:rsidR="009413D6" w:rsidRDefault="009413D6" w:rsidP="008348F5">
      <w:pPr>
        <w:jc w:val="center"/>
        <w:rPr>
          <w:noProof/>
        </w:rPr>
      </w:pPr>
      <w:r>
        <w:rPr>
          <w:noProof/>
        </w:rPr>
        <w:t xml:space="preserve">Esse procedimento é semelhante ao anterior onde apresenta as linhas </w:t>
      </w:r>
      <w:r w:rsidR="006A2F18">
        <w:rPr>
          <w:noProof/>
        </w:rPr>
        <w:t xml:space="preserve">e sentido </w:t>
      </w:r>
      <w:r>
        <w:rPr>
          <w:noProof/>
        </w:rPr>
        <w:t>de campo elétrico de um dipolo elétrico, mas com suas correntes de sentifo invertido.</w:t>
      </w:r>
    </w:p>
    <w:p w14:paraId="036E47A2" w14:textId="77777777" w:rsidR="003A1C06" w:rsidRDefault="003A1C06" w:rsidP="003A1C06">
      <w:pPr>
        <w:jc w:val="center"/>
        <w:rPr>
          <w:b/>
          <w:bCs/>
          <w:noProof/>
        </w:rPr>
      </w:pPr>
    </w:p>
    <w:p w14:paraId="0C3CFB51" w14:textId="77777777" w:rsidR="003A1C06" w:rsidRDefault="003A1C06" w:rsidP="003A1C06">
      <w:pPr>
        <w:jc w:val="center"/>
        <w:rPr>
          <w:b/>
          <w:bCs/>
          <w:noProof/>
        </w:rPr>
      </w:pPr>
    </w:p>
    <w:p w14:paraId="0A291515" w14:textId="77777777" w:rsidR="003A1C06" w:rsidRDefault="003A1C06" w:rsidP="003A1C06">
      <w:pPr>
        <w:jc w:val="center"/>
        <w:rPr>
          <w:b/>
          <w:bCs/>
          <w:noProof/>
        </w:rPr>
      </w:pPr>
    </w:p>
    <w:p w14:paraId="4640B328" w14:textId="77777777" w:rsidR="003A1C06" w:rsidRDefault="003A1C06" w:rsidP="003A1C06">
      <w:pPr>
        <w:jc w:val="center"/>
        <w:rPr>
          <w:b/>
          <w:bCs/>
          <w:noProof/>
        </w:rPr>
      </w:pPr>
    </w:p>
    <w:p w14:paraId="39A05289" w14:textId="77777777" w:rsidR="003A1C06" w:rsidRDefault="003A1C06" w:rsidP="003A1C06">
      <w:pPr>
        <w:jc w:val="center"/>
        <w:rPr>
          <w:b/>
          <w:bCs/>
          <w:noProof/>
        </w:rPr>
      </w:pPr>
    </w:p>
    <w:p w14:paraId="31601083" w14:textId="77777777" w:rsidR="003A1C06" w:rsidRDefault="003A1C06" w:rsidP="003A1C06">
      <w:pPr>
        <w:jc w:val="center"/>
        <w:rPr>
          <w:b/>
          <w:bCs/>
          <w:noProof/>
        </w:rPr>
      </w:pPr>
    </w:p>
    <w:p w14:paraId="67B374C7" w14:textId="77777777" w:rsidR="003A1C06" w:rsidRDefault="003A1C06" w:rsidP="003A1C06">
      <w:pPr>
        <w:jc w:val="center"/>
        <w:rPr>
          <w:b/>
          <w:bCs/>
          <w:noProof/>
        </w:rPr>
      </w:pPr>
    </w:p>
    <w:p w14:paraId="47FCE7F9" w14:textId="77777777" w:rsidR="003A1C06" w:rsidRDefault="003A1C06" w:rsidP="003A1C06">
      <w:pPr>
        <w:jc w:val="center"/>
        <w:rPr>
          <w:b/>
          <w:bCs/>
          <w:noProof/>
        </w:rPr>
      </w:pPr>
    </w:p>
    <w:p w14:paraId="69F1C85C" w14:textId="13531EF4" w:rsidR="009413D6" w:rsidRDefault="009413D6" w:rsidP="003A1C06">
      <w:pPr>
        <w:jc w:val="center"/>
        <w:rPr>
          <w:b/>
          <w:bCs/>
          <w:noProof/>
        </w:rPr>
      </w:pPr>
      <w:r>
        <w:rPr>
          <w:b/>
          <w:bCs/>
          <w:noProof/>
        </w:rPr>
        <w:t>Solenoide</w:t>
      </w:r>
    </w:p>
    <w:p w14:paraId="76D724A5" w14:textId="77777777" w:rsidR="00B66021" w:rsidRDefault="00B66021" w:rsidP="003A1C06">
      <w:pPr>
        <w:jc w:val="center"/>
        <w:rPr>
          <w:b/>
          <w:bCs/>
          <w:noProof/>
        </w:rPr>
      </w:pPr>
    </w:p>
    <w:p w14:paraId="7BA052E6" w14:textId="560D3C19" w:rsidR="009413D6" w:rsidRPr="009413D6" w:rsidRDefault="003A1C06" w:rsidP="008348F5">
      <w:pPr>
        <w:jc w:val="center"/>
        <w:rPr>
          <w:b/>
          <w:bCs/>
          <w:noProof/>
        </w:rPr>
      </w:pPr>
      <w:r>
        <w:rPr>
          <w:b/>
          <w:bCs/>
          <w:noProof/>
        </w:rPr>
        <w:drawing>
          <wp:inline distT="0" distB="0" distL="0" distR="0" wp14:anchorId="54C780CB" wp14:editId="48AB642E">
            <wp:extent cx="2690734" cy="358902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oto1j.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2512" cy="3644745"/>
                    </a:xfrm>
                    <a:prstGeom prst="rect">
                      <a:avLst/>
                    </a:prstGeom>
                  </pic:spPr>
                </pic:pic>
              </a:graphicData>
            </a:graphic>
          </wp:inline>
        </w:drawing>
      </w:r>
    </w:p>
    <w:p w14:paraId="086B3168" w14:textId="77777777" w:rsidR="00B66021" w:rsidRDefault="00B66021" w:rsidP="008348F5">
      <w:pPr>
        <w:jc w:val="center"/>
        <w:rPr>
          <w:noProof/>
        </w:rPr>
      </w:pPr>
    </w:p>
    <w:p w14:paraId="1097B09A" w14:textId="722F250E" w:rsidR="00B66021" w:rsidRDefault="009413D6" w:rsidP="00B66021">
      <w:pPr>
        <w:jc w:val="center"/>
        <w:rPr>
          <w:noProof/>
        </w:rPr>
      </w:pPr>
      <w:r>
        <w:rPr>
          <w:noProof/>
        </w:rPr>
        <w:t>(Solenoide)</w:t>
      </w:r>
    </w:p>
    <w:p w14:paraId="1950CBB0" w14:textId="4BA2D602" w:rsidR="00B66021" w:rsidRDefault="00B66021" w:rsidP="008348F5">
      <w:pPr>
        <w:jc w:val="center"/>
        <w:rPr>
          <w:noProof/>
        </w:rPr>
      </w:pPr>
    </w:p>
    <w:p w14:paraId="40F8F7F9" w14:textId="77777777" w:rsidR="00B66021" w:rsidRDefault="00B66021" w:rsidP="008348F5">
      <w:pPr>
        <w:jc w:val="center"/>
        <w:rPr>
          <w:noProof/>
        </w:rPr>
      </w:pPr>
    </w:p>
    <w:p w14:paraId="244B4C54" w14:textId="5AAEA982" w:rsidR="009413D6" w:rsidRDefault="00B66021" w:rsidP="008348F5">
      <w:pPr>
        <w:jc w:val="center"/>
        <w:rPr>
          <w:noProof/>
        </w:rPr>
      </w:pPr>
      <w:r>
        <w:rPr>
          <w:noProof/>
        </w:rPr>
        <w:drawing>
          <wp:inline distT="0" distB="0" distL="0" distR="0" wp14:anchorId="79A9B63E" wp14:editId="57E8FE3A">
            <wp:extent cx="3334049" cy="24993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to2j.jpg"/>
                    <pic:cNvPicPr/>
                  </pic:nvPicPr>
                  <pic:blipFill>
                    <a:blip r:embed="rId33">
                      <a:extLst>
                        <a:ext uri="{28A0092B-C50C-407E-A947-70E740481C1C}">
                          <a14:useLocalDpi xmlns:a14="http://schemas.microsoft.com/office/drawing/2010/main" val="0"/>
                        </a:ext>
                      </a:extLst>
                    </a:blip>
                    <a:stretch>
                      <a:fillRect/>
                    </a:stretch>
                  </pic:blipFill>
                  <pic:spPr>
                    <a:xfrm>
                      <a:off x="0" y="0"/>
                      <a:ext cx="3352021" cy="2512832"/>
                    </a:xfrm>
                    <a:prstGeom prst="rect">
                      <a:avLst/>
                    </a:prstGeom>
                  </pic:spPr>
                </pic:pic>
              </a:graphicData>
            </a:graphic>
          </wp:inline>
        </w:drawing>
      </w:r>
    </w:p>
    <w:p w14:paraId="77BC0096" w14:textId="77777777" w:rsidR="00E955A9" w:rsidRDefault="009413D6" w:rsidP="008348F5">
      <w:pPr>
        <w:jc w:val="center"/>
        <w:rPr>
          <w:noProof/>
        </w:rPr>
      </w:pPr>
      <w:r>
        <w:rPr>
          <w:noProof/>
        </w:rPr>
        <w:t>(Solenoide em ângulo diferente)</w:t>
      </w:r>
    </w:p>
    <w:p w14:paraId="026F850A" w14:textId="77777777" w:rsidR="00E955A9" w:rsidRDefault="00E955A9" w:rsidP="008348F5">
      <w:pPr>
        <w:jc w:val="center"/>
        <w:rPr>
          <w:noProof/>
        </w:rPr>
      </w:pPr>
    </w:p>
    <w:p w14:paraId="0B4F7E91" w14:textId="110C80EF" w:rsidR="00E955A9" w:rsidRDefault="00FB71F3" w:rsidP="008348F5">
      <w:pPr>
        <w:jc w:val="center"/>
        <w:rPr>
          <w:noProof/>
        </w:rPr>
      </w:pPr>
      <w:r>
        <w:rPr>
          <w:noProof/>
        </w:rPr>
        <w:drawing>
          <wp:inline distT="0" distB="0" distL="0" distR="0" wp14:anchorId="27BB0FFE" wp14:editId="03334D47">
            <wp:extent cx="3391194" cy="234716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r.PNG"/>
                    <pic:cNvPicPr/>
                  </pic:nvPicPr>
                  <pic:blipFill>
                    <a:blip r:embed="rId34">
                      <a:extLst>
                        <a:ext uri="{28A0092B-C50C-407E-A947-70E740481C1C}">
                          <a14:useLocalDpi xmlns:a14="http://schemas.microsoft.com/office/drawing/2010/main" val="0"/>
                        </a:ext>
                      </a:extLst>
                    </a:blip>
                    <a:stretch>
                      <a:fillRect/>
                    </a:stretch>
                  </pic:blipFill>
                  <pic:spPr>
                    <a:xfrm>
                      <a:off x="0" y="0"/>
                      <a:ext cx="3391194" cy="2347163"/>
                    </a:xfrm>
                    <a:prstGeom prst="rect">
                      <a:avLst/>
                    </a:prstGeom>
                  </pic:spPr>
                </pic:pic>
              </a:graphicData>
            </a:graphic>
          </wp:inline>
        </w:drawing>
      </w:r>
    </w:p>
    <w:p w14:paraId="03B7416C" w14:textId="77777777" w:rsidR="00E955A9" w:rsidRDefault="00E955A9" w:rsidP="008348F5">
      <w:pPr>
        <w:jc w:val="center"/>
        <w:rPr>
          <w:noProof/>
        </w:rPr>
      </w:pPr>
    </w:p>
    <w:p w14:paraId="28556DF2" w14:textId="77777777" w:rsidR="00E955A9" w:rsidRPr="009413D6" w:rsidRDefault="009413D6" w:rsidP="008348F5">
      <w:pPr>
        <w:jc w:val="center"/>
      </w:pPr>
      <w:r>
        <w:t>(Imagem do livro)</w:t>
      </w:r>
    </w:p>
    <w:p w14:paraId="70679D74" w14:textId="77777777" w:rsidR="00E955A9" w:rsidRDefault="009F2DC7" w:rsidP="008348F5">
      <w:pPr>
        <w:jc w:val="center"/>
      </w:pPr>
      <w:r>
        <w:t>Esse procedimento apresenta as linhas</w:t>
      </w:r>
      <w:r w:rsidR="006A2F18">
        <w:t xml:space="preserve"> e sentido</w:t>
      </w:r>
      <w:r>
        <w:t xml:space="preserve"> de campo de um solenoide. As linhas são iguais aos do primeiro procedimento com imã do tipo barra.</w:t>
      </w:r>
    </w:p>
    <w:p w14:paraId="52105B75" w14:textId="77777777" w:rsidR="009F2DC7" w:rsidRDefault="009F2DC7" w:rsidP="008348F5">
      <w:pPr>
        <w:jc w:val="center"/>
      </w:pPr>
    </w:p>
    <w:p w14:paraId="58917C22" w14:textId="77777777" w:rsidR="009F2DC7" w:rsidRDefault="009F2DC7" w:rsidP="008348F5">
      <w:pPr>
        <w:jc w:val="center"/>
      </w:pPr>
    </w:p>
    <w:p w14:paraId="6053FC04" w14:textId="77777777" w:rsidR="009F2DC7" w:rsidRDefault="009F2DC7" w:rsidP="008348F5">
      <w:pPr>
        <w:jc w:val="center"/>
      </w:pPr>
    </w:p>
    <w:p w14:paraId="10F8133A" w14:textId="77777777" w:rsidR="009F2DC7" w:rsidRDefault="009F2DC7" w:rsidP="008348F5">
      <w:pPr>
        <w:jc w:val="center"/>
      </w:pPr>
    </w:p>
    <w:p w14:paraId="18064F85" w14:textId="77777777" w:rsidR="009F2DC7" w:rsidRDefault="009F2DC7" w:rsidP="008348F5">
      <w:pPr>
        <w:jc w:val="center"/>
      </w:pPr>
    </w:p>
    <w:p w14:paraId="452564AD" w14:textId="77777777" w:rsidR="009F2DC7" w:rsidRDefault="009F2DC7" w:rsidP="008348F5">
      <w:pPr>
        <w:jc w:val="center"/>
      </w:pPr>
    </w:p>
    <w:p w14:paraId="46942600" w14:textId="77777777" w:rsidR="009F2DC7" w:rsidRDefault="009F2DC7" w:rsidP="008348F5">
      <w:pPr>
        <w:jc w:val="center"/>
        <w:rPr>
          <w:b/>
          <w:bCs/>
        </w:rPr>
      </w:pPr>
      <w:r>
        <w:rPr>
          <w:b/>
          <w:bCs/>
        </w:rPr>
        <w:t>(solenoide com barra imantada)</w:t>
      </w:r>
    </w:p>
    <w:p w14:paraId="3C82B015" w14:textId="77777777" w:rsidR="009F2DC7" w:rsidRDefault="009F2DC7" w:rsidP="008348F5">
      <w:pPr>
        <w:jc w:val="center"/>
        <w:rPr>
          <w:b/>
          <w:bCs/>
        </w:rPr>
      </w:pPr>
    </w:p>
    <w:p w14:paraId="7CA9E68C" w14:textId="092D26C9" w:rsidR="009F2DC7" w:rsidRDefault="00B66021" w:rsidP="008348F5">
      <w:pPr>
        <w:jc w:val="center"/>
        <w:rPr>
          <w:b/>
          <w:bCs/>
        </w:rPr>
      </w:pPr>
      <w:r>
        <w:rPr>
          <w:b/>
          <w:bCs/>
          <w:noProof/>
        </w:rPr>
        <w:drawing>
          <wp:inline distT="0" distB="0" distL="0" distR="0" wp14:anchorId="2435B481" wp14:editId="5871234A">
            <wp:extent cx="3444240" cy="2581965"/>
            <wp:effectExtent l="0" t="0" r="381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oto3j.jpg"/>
                    <pic:cNvPicPr/>
                  </pic:nvPicPr>
                  <pic:blipFill>
                    <a:blip r:embed="rId35">
                      <a:extLst>
                        <a:ext uri="{28A0092B-C50C-407E-A947-70E740481C1C}">
                          <a14:useLocalDpi xmlns:a14="http://schemas.microsoft.com/office/drawing/2010/main" val="0"/>
                        </a:ext>
                      </a:extLst>
                    </a:blip>
                    <a:stretch>
                      <a:fillRect/>
                    </a:stretch>
                  </pic:blipFill>
                  <pic:spPr>
                    <a:xfrm>
                      <a:off x="0" y="0"/>
                      <a:ext cx="3448069" cy="2584835"/>
                    </a:xfrm>
                    <a:prstGeom prst="rect">
                      <a:avLst/>
                    </a:prstGeom>
                  </pic:spPr>
                </pic:pic>
              </a:graphicData>
            </a:graphic>
          </wp:inline>
        </w:drawing>
      </w:r>
    </w:p>
    <w:p w14:paraId="1CFE8FA8" w14:textId="77777777" w:rsidR="009F2DC7" w:rsidRPr="009F2DC7" w:rsidRDefault="009F2DC7" w:rsidP="008348F5">
      <w:pPr>
        <w:jc w:val="center"/>
      </w:pPr>
      <w:r>
        <w:lastRenderedPageBreak/>
        <w:t>(solenoide com barra imantada visão-superior)</w:t>
      </w:r>
    </w:p>
    <w:p w14:paraId="6CD9F12D" w14:textId="77777777" w:rsidR="009F2DC7" w:rsidRDefault="009F2DC7" w:rsidP="008348F5">
      <w:pPr>
        <w:jc w:val="center"/>
        <w:rPr>
          <w:b/>
          <w:bCs/>
        </w:rPr>
      </w:pPr>
    </w:p>
    <w:p w14:paraId="000640B1" w14:textId="47FF48BC" w:rsidR="009F2DC7" w:rsidRDefault="00B66021" w:rsidP="008348F5">
      <w:pPr>
        <w:jc w:val="center"/>
        <w:rPr>
          <w:b/>
          <w:bCs/>
        </w:rPr>
      </w:pPr>
      <w:r>
        <w:rPr>
          <w:b/>
          <w:bCs/>
          <w:noProof/>
        </w:rPr>
        <w:drawing>
          <wp:inline distT="0" distB="0" distL="0" distR="0" wp14:anchorId="27962F90" wp14:editId="1966A332">
            <wp:extent cx="3589020" cy="269049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to4j.jpg"/>
                    <pic:cNvPicPr/>
                  </pic:nvPicPr>
                  <pic:blipFill>
                    <a:blip r:embed="rId36">
                      <a:extLst>
                        <a:ext uri="{28A0092B-C50C-407E-A947-70E740481C1C}">
                          <a14:useLocalDpi xmlns:a14="http://schemas.microsoft.com/office/drawing/2010/main" val="0"/>
                        </a:ext>
                      </a:extLst>
                    </a:blip>
                    <a:stretch>
                      <a:fillRect/>
                    </a:stretch>
                  </pic:blipFill>
                  <pic:spPr>
                    <a:xfrm>
                      <a:off x="0" y="0"/>
                      <a:ext cx="3601022" cy="2699496"/>
                    </a:xfrm>
                    <a:prstGeom prst="rect">
                      <a:avLst/>
                    </a:prstGeom>
                  </pic:spPr>
                </pic:pic>
              </a:graphicData>
            </a:graphic>
          </wp:inline>
        </w:drawing>
      </w:r>
    </w:p>
    <w:p w14:paraId="0AEC64CD" w14:textId="77777777" w:rsidR="009F2DC7" w:rsidRPr="009F2DC7" w:rsidRDefault="009F2DC7" w:rsidP="008348F5">
      <w:pPr>
        <w:jc w:val="center"/>
      </w:pPr>
      <w:r>
        <w:t>(solenoide com barra imantada visão-lateral)</w:t>
      </w:r>
    </w:p>
    <w:p w14:paraId="29E3BD2E" w14:textId="4423E593" w:rsidR="009F2DC7" w:rsidRDefault="00B66021" w:rsidP="008348F5">
      <w:pPr>
        <w:jc w:val="center"/>
        <w:rPr>
          <w:b/>
          <w:bCs/>
        </w:rPr>
      </w:pPr>
      <w:r>
        <w:rPr>
          <w:b/>
          <w:bCs/>
          <w:noProof/>
        </w:rPr>
        <w:drawing>
          <wp:inline distT="0" distB="0" distL="0" distR="0" wp14:anchorId="302B1F81" wp14:editId="4F4E606A">
            <wp:extent cx="2844983" cy="379476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to5j.jpg"/>
                    <pic:cNvPicPr/>
                  </pic:nvPicPr>
                  <pic:blipFill>
                    <a:blip r:embed="rId37">
                      <a:extLst>
                        <a:ext uri="{28A0092B-C50C-407E-A947-70E740481C1C}">
                          <a14:useLocalDpi xmlns:a14="http://schemas.microsoft.com/office/drawing/2010/main" val="0"/>
                        </a:ext>
                      </a:extLst>
                    </a:blip>
                    <a:stretch>
                      <a:fillRect/>
                    </a:stretch>
                  </pic:blipFill>
                  <pic:spPr>
                    <a:xfrm>
                      <a:off x="0" y="0"/>
                      <a:ext cx="2850094" cy="3801578"/>
                    </a:xfrm>
                    <a:prstGeom prst="rect">
                      <a:avLst/>
                    </a:prstGeom>
                  </pic:spPr>
                </pic:pic>
              </a:graphicData>
            </a:graphic>
          </wp:inline>
        </w:drawing>
      </w:r>
    </w:p>
    <w:p w14:paraId="20DD5164" w14:textId="77777777" w:rsidR="009F2DC7" w:rsidRDefault="009F2DC7" w:rsidP="008348F5">
      <w:pPr>
        <w:jc w:val="center"/>
      </w:pPr>
      <w:r>
        <w:t>(solenoide com barra imantada com limalhas de ferro na barra)</w:t>
      </w:r>
    </w:p>
    <w:p w14:paraId="65883C1F" w14:textId="77777777" w:rsidR="00D97B2D" w:rsidRDefault="00D97B2D" w:rsidP="008348F5">
      <w:pPr>
        <w:jc w:val="center"/>
      </w:pPr>
    </w:p>
    <w:p w14:paraId="36776673" w14:textId="6AD8AE44" w:rsidR="00D97B2D" w:rsidDel="00E541E8" w:rsidRDefault="00BB5A7E" w:rsidP="008348F5">
      <w:pPr>
        <w:jc w:val="center"/>
        <w:rPr>
          <w:del w:id="5" w:author="Ricardo da Silva Braga" w:date="2019-11-11T13:52:00Z"/>
        </w:rPr>
      </w:pPr>
      <w:r>
        <w:rPr>
          <w:noProof/>
          <w:lang w:eastAsia="pt-BR"/>
        </w:rPr>
        <w:lastRenderedPageBreak/>
        <w:drawing>
          <wp:inline distT="0" distB="0" distL="0" distR="0" wp14:anchorId="61EC89F9" wp14:editId="2ACB9860">
            <wp:extent cx="2800350" cy="16383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lenoide.jpg"/>
                    <pic:cNvPicPr/>
                  </pic:nvPicPr>
                  <pic:blipFill>
                    <a:blip r:embed="rId38">
                      <a:extLst>
                        <a:ext uri="{28A0092B-C50C-407E-A947-70E740481C1C}">
                          <a14:useLocalDpi xmlns:a14="http://schemas.microsoft.com/office/drawing/2010/main" val="0"/>
                        </a:ext>
                      </a:extLst>
                    </a:blip>
                    <a:stretch>
                      <a:fillRect/>
                    </a:stretch>
                  </pic:blipFill>
                  <pic:spPr>
                    <a:xfrm>
                      <a:off x="0" y="0"/>
                      <a:ext cx="2800350" cy="1638300"/>
                    </a:xfrm>
                    <a:prstGeom prst="rect">
                      <a:avLst/>
                    </a:prstGeom>
                  </pic:spPr>
                </pic:pic>
              </a:graphicData>
            </a:graphic>
          </wp:inline>
        </w:drawing>
      </w:r>
      <w:bookmarkStart w:id="6" w:name="_GoBack"/>
      <w:bookmarkEnd w:id="6"/>
    </w:p>
    <w:p w14:paraId="1DA226EA" w14:textId="77777777" w:rsidR="00D97B2D" w:rsidRDefault="00D97B2D" w:rsidP="008348F5">
      <w:pPr>
        <w:jc w:val="center"/>
      </w:pPr>
    </w:p>
    <w:p w14:paraId="70BBB061" w14:textId="593CE330" w:rsidR="00D97B2D" w:rsidRDefault="00D97B2D" w:rsidP="008348F5">
      <w:pPr>
        <w:jc w:val="center"/>
      </w:pPr>
      <w:r>
        <w:t xml:space="preserve">(Imagem do </w:t>
      </w:r>
      <w:r w:rsidR="00BB5A7E">
        <w:t>google</w:t>
      </w:r>
      <w:r>
        <w:t>)</w:t>
      </w:r>
    </w:p>
    <w:p w14:paraId="6B6A5D1E" w14:textId="77777777" w:rsidR="009F2DC7" w:rsidRDefault="009F2DC7" w:rsidP="008348F5">
      <w:pPr>
        <w:jc w:val="center"/>
      </w:pPr>
      <w:r>
        <w:t>Esse procedimento apresenta as linhas</w:t>
      </w:r>
      <w:r w:rsidR="006A2F18">
        <w:t xml:space="preserve"> e sentido</w:t>
      </w:r>
      <w:r>
        <w:t xml:space="preserve"> de campo magnético de </w:t>
      </w:r>
      <w:r w:rsidR="006A2F18">
        <w:t>um solenoide</w:t>
      </w:r>
      <w:r>
        <w:t xml:space="preserve"> </w:t>
      </w:r>
      <w:r w:rsidR="006A2F18">
        <w:t>com uma barra imantada em seu interior gerando um campo em torno da barra.</w:t>
      </w:r>
    </w:p>
    <w:p w14:paraId="6A8326AE" w14:textId="77777777" w:rsidR="006A2F18" w:rsidRDefault="006A2F18" w:rsidP="006A2F18">
      <w:pPr>
        <w:jc w:val="center"/>
        <w:rPr>
          <w:b/>
          <w:bCs/>
        </w:rPr>
      </w:pPr>
    </w:p>
    <w:p w14:paraId="446FD8DF" w14:textId="77777777" w:rsidR="006A2F18" w:rsidRPr="006A2F18" w:rsidRDefault="006A2F18" w:rsidP="006A2F18">
      <w:pPr>
        <w:jc w:val="center"/>
        <w:rPr>
          <w:b/>
          <w:bCs/>
        </w:rPr>
      </w:pPr>
      <w:r>
        <w:rPr>
          <w:b/>
          <w:bCs/>
        </w:rPr>
        <w:t>Questões</w:t>
      </w:r>
    </w:p>
    <w:p w14:paraId="11DFBFED" w14:textId="77777777" w:rsidR="006A2F18" w:rsidRPr="009F2DC7" w:rsidRDefault="006A2F18" w:rsidP="008348F5">
      <w:pPr>
        <w:jc w:val="center"/>
      </w:pPr>
    </w:p>
    <w:p w14:paraId="4FD2A390" w14:textId="77777777" w:rsidR="006A2F18" w:rsidRDefault="006A2F18" w:rsidP="006A2F18">
      <w:r>
        <w:t>1</w:t>
      </w:r>
      <w:proofErr w:type="gramStart"/>
      <w:r>
        <w:t>-  Auroras</w:t>
      </w:r>
      <w:proofErr w:type="gramEnd"/>
      <w:r>
        <w:t xml:space="preserve"> polares </w:t>
      </w:r>
      <w:r w:rsidR="008C50A2">
        <w:t>s</w:t>
      </w:r>
      <w:r>
        <w:t xml:space="preserve">ão luzes coloridas que ocorrem no céu em locais próximos aos pólos da Terra. </w:t>
      </w:r>
      <w:r w:rsidR="000548A0">
        <w:t xml:space="preserve">As </w:t>
      </w:r>
      <w:proofErr w:type="gramStart"/>
      <w:r w:rsidR="000548A0">
        <w:t xml:space="preserve">Auroras </w:t>
      </w:r>
      <w:r>
        <w:t xml:space="preserve"> </w:t>
      </w:r>
      <w:r w:rsidR="00830E17">
        <w:t>são</w:t>
      </w:r>
      <w:proofErr w:type="gramEnd"/>
      <w:r w:rsidR="00830E17">
        <w:t xml:space="preserve"> </w:t>
      </w:r>
      <w:r>
        <w:t xml:space="preserve"> formada pelas partículas energizadas </w:t>
      </w:r>
      <w:r w:rsidR="00EE08BF">
        <w:t>liberadas pel</w:t>
      </w:r>
      <w:r>
        <w:t xml:space="preserve">o sol </w:t>
      </w:r>
      <w:r w:rsidR="00EE08BF">
        <w:t xml:space="preserve">e </w:t>
      </w:r>
      <w:r w:rsidR="00F52043">
        <w:t xml:space="preserve">com </w:t>
      </w:r>
      <w:r w:rsidR="00EE08BF">
        <w:t>a</w:t>
      </w:r>
      <w:r>
        <w:t xml:space="preserve"> Terra tendo um campo magnético as</w:t>
      </w:r>
      <w:r w:rsidR="00F52043">
        <w:t xml:space="preserve"> partículas se</w:t>
      </w:r>
      <w:r>
        <w:t xml:space="preserve"> atraem e devido às colisões d</w:t>
      </w:r>
      <w:r w:rsidR="00944C50">
        <w:t xml:space="preserve">essas </w:t>
      </w:r>
      <w:r>
        <w:t>partículas com os átomos presentes na atmosfera causa o fenômeno colorido.</w:t>
      </w:r>
    </w:p>
    <w:p w14:paraId="5ED9BB8E" w14:textId="77777777" w:rsidR="006A2F18" w:rsidRDefault="006A2F18" w:rsidP="006A2F18"/>
    <w:p w14:paraId="61FD142B" w14:textId="77777777" w:rsidR="006A2F18" w:rsidRDefault="006A2F18" w:rsidP="006A2F18">
      <w:r>
        <w:t xml:space="preserve"> 2</w:t>
      </w:r>
      <w:proofErr w:type="gramStart"/>
      <w:r>
        <w:t>-  A</w:t>
      </w:r>
      <w:proofErr w:type="gramEnd"/>
      <w:r>
        <w:t xml:space="preserve"> terra é um grande ímã que contém 2 pólos magnéticos, </w:t>
      </w:r>
      <w:r w:rsidR="00944C50">
        <w:t xml:space="preserve">o </w:t>
      </w:r>
      <w:r>
        <w:t xml:space="preserve">“polo sul” e “polo norte”,  </w:t>
      </w:r>
      <w:r w:rsidR="00717BFC">
        <w:t>no caso dos</w:t>
      </w:r>
      <w:r>
        <w:t xml:space="preserve"> pólos geográfico há uma inversão </w:t>
      </w:r>
      <w:r w:rsidR="00717BFC">
        <w:t>na referência,</w:t>
      </w:r>
      <w:r>
        <w:t xml:space="preserve"> onde o pólo sul geográfico equivale ao pólo norte magnético, e por sua vez o norte geográfico equivale ao sul magnético.</w:t>
      </w:r>
    </w:p>
    <w:p w14:paraId="44FBB0CE" w14:textId="77777777" w:rsidR="006A2F18" w:rsidRDefault="006A2F18" w:rsidP="006A2F18"/>
    <w:p w14:paraId="06BA99FE" w14:textId="77777777" w:rsidR="006A2F18" w:rsidRDefault="006A2F18" w:rsidP="006A2F18">
      <w:r>
        <w:t xml:space="preserve">3- Fios condutores com correntes em sentidos opostos geram um campo magnético que se </w:t>
      </w:r>
      <w:proofErr w:type="gramStart"/>
      <w:r>
        <w:t>repele</w:t>
      </w:r>
      <w:r w:rsidR="00F60212">
        <w:t>m</w:t>
      </w:r>
      <w:r>
        <w:t xml:space="preserve">, </w:t>
      </w:r>
      <w:r w:rsidR="009D6D4C">
        <w:t xml:space="preserve"> esse</w:t>
      </w:r>
      <w:proofErr w:type="gramEnd"/>
      <w:r w:rsidR="009D6D4C">
        <w:t xml:space="preserve"> </w:t>
      </w:r>
      <w:r>
        <w:t xml:space="preserve">fenômeno </w:t>
      </w:r>
      <w:r w:rsidR="00645EBA">
        <w:t>pode ser</w:t>
      </w:r>
      <w:r>
        <w:t xml:space="preserve"> provado com a regra da mão direita, </w:t>
      </w:r>
      <w:r w:rsidR="009D6D4C">
        <w:t xml:space="preserve">e também pela análise </w:t>
      </w:r>
      <w:r w:rsidR="00D03FD6">
        <w:t xml:space="preserve">dos procedimentos realizados </w:t>
      </w:r>
      <w:r w:rsidR="00F60212">
        <w:t>em laboratório com as</w:t>
      </w:r>
      <w:r w:rsidR="008E2919">
        <w:t xml:space="preserve"> limalhas de ferro.</w:t>
      </w:r>
    </w:p>
    <w:p w14:paraId="3FB25FDE" w14:textId="77777777" w:rsidR="006A2F18" w:rsidRDefault="006A2F18" w:rsidP="006A2F18"/>
    <w:p w14:paraId="3914A323" w14:textId="77777777" w:rsidR="006A2F18" w:rsidRDefault="006A2F18" w:rsidP="006A2F18">
      <w:r>
        <w:t>4</w:t>
      </w:r>
      <w:proofErr w:type="gramStart"/>
      <w:r>
        <w:t>-  A</w:t>
      </w:r>
      <w:proofErr w:type="gramEnd"/>
      <w:r>
        <w:t xml:space="preserve"> Lei de Ampére </w:t>
      </w:r>
      <w:r w:rsidR="007F34DA">
        <w:t xml:space="preserve">só </w:t>
      </w:r>
      <w:r>
        <w:t xml:space="preserve">é válida para casos onde há simetria no campo magnético, por outro lado a Lei de Biot Savart é válida para todos os casos, </w:t>
      </w:r>
      <w:r w:rsidR="006C56B9">
        <w:t xml:space="preserve">tendo ou não </w:t>
      </w:r>
      <w:r>
        <w:t xml:space="preserve"> simetria, portanto o método que </w:t>
      </w:r>
      <w:r w:rsidR="00662898">
        <w:t>abrange todos os c</w:t>
      </w:r>
      <w:r>
        <w:t xml:space="preserve">asos mais gerais é o de Biot Savart. </w:t>
      </w:r>
    </w:p>
    <w:p w14:paraId="67C3473C" w14:textId="77777777" w:rsidR="006A2F18" w:rsidRDefault="006A2F18" w:rsidP="006A2F18"/>
    <w:p w14:paraId="4990BA9D" w14:textId="77777777" w:rsidR="006A2F18" w:rsidRDefault="006A2F18" w:rsidP="006A2F18">
      <w:r>
        <w:t xml:space="preserve">5- Ambas são válidas </w:t>
      </w:r>
      <w:r w:rsidR="00662898">
        <w:t>se</w:t>
      </w:r>
      <w:r w:rsidR="00A01315">
        <w:t xml:space="preserve"> houver</w:t>
      </w:r>
      <w:r w:rsidR="00662898">
        <w:t xml:space="preserve"> </w:t>
      </w:r>
      <w:r>
        <w:t>uma simetria no campo.</w:t>
      </w:r>
    </w:p>
    <w:p w14:paraId="5053EF80" w14:textId="77777777" w:rsidR="00E14F2F" w:rsidRDefault="00C01F70" w:rsidP="008348F5">
      <w:pPr>
        <w:jc w:val="center"/>
        <w:rPr>
          <w:b/>
          <w:bCs/>
        </w:rPr>
      </w:pPr>
      <w:r>
        <w:rPr>
          <w:b/>
          <w:bCs/>
        </w:rPr>
        <w:t>Conclusão</w:t>
      </w:r>
    </w:p>
    <w:p w14:paraId="3F17F2DE" w14:textId="77777777" w:rsidR="00C01F70" w:rsidRDefault="00C01F70" w:rsidP="008348F5">
      <w:pPr>
        <w:jc w:val="center"/>
      </w:pPr>
      <w:r>
        <w:t xml:space="preserve">Através da análise das linhas de indução do campo magnético produzidas em cada procedimento, foi possível </w:t>
      </w:r>
      <w:r w:rsidR="00D97B2D">
        <w:t>comprovar as Teorias de campo de Biot Savart e Lei de Ampere, o que melhora a perspectiva de análise sobre formação de Campos Magnéticos em diversos casos.</w:t>
      </w:r>
    </w:p>
    <w:p w14:paraId="14CD01AC" w14:textId="77777777" w:rsidR="00D97B2D" w:rsidRPr="00E541E8" w:rsidRDefault="00D97B2D" w:rsidP="008348F5">
      <w:pPr>
        <w:jc w:val="center"/>
        <w:rPr>
          <w:b/>
          <w:bCs/>
          <w:lang w:val="en-US"/>
        </w:rPr>
      </w:pPr>
      <w:r w:rsidRPr="00E541E8">
        <w:rPr>
          <w:b/>
          <w:bCs/>
          <w:lang w:val="en-US"/>
        </w:rPr>
        <w:t>Bibliografia</w:t>
      </w:r>
    </w:p>
    <w:p w14:paraId="17C5E0DA" w14:textId="77777777" w:rsidR="00D97B2D" w:rsidRDefault="00D97B2D" w:rsidP="00D97B2D">
      <w:r w:rsidRPr="00D97B2D">
        <w:rPr>
          <w:lang w:val="en-US"/>
        </w:rPr>
        <w:lastRenderedPageBreak/>
        <w:t xml:space="preserve">Halliday, David; Resnick, Robert; Walker, Jearl. </w:t>
      </w:r>
      <w:r>
        <w:t>Fundamentos de física. 9. ed. vol 3;</w:t>
      </w:r>
    </w:p>
    <w:p w14:paraId="1D4FDBF8" w14:textId="77777777" w:rsidR="00D97B2D" w:rsidRDefault="00D97B2D" w:rsidP="00D97B2D">
      <w:r>
        <w:t xml:space="preserve">Serway, Raymond A. e Jewett Jr, John W. Princípios de Física. </w:t>
      </w:r>
      <w:proofErr w:type="gramStart"/>
      <w:r>
        <w:t>5 .</w:t>
      </w:r>
      <w:proofErr w:type="gramEnd"/>
      <w:r>
        <w:t xml:space="preserve"> ed. vol 3;</w:t>
      </w:r>
    </w:p>
    <w:p w14:paraId="1BB68B98" w14:textId="77777777" w:rsidR="00D97B2D" w:rsidRDefault="00D97B2D" w:rsidP="00D97B2D">
      <w:r>
        <w:t>A. Tripler, Paul; Mosca, Gene. Física para cientistas e engenheiros.  5. ed. vol 2: Eletricidade e magnetismo, Ótica;</w:t>
      </w:r>
    </w:p>
    <w:p w14:paraId="4515F92C" w14:textId="77777777" w:rsidR="00D97B2D" w:rsidRPr="00D97B2D" w:rsidRDefault="00D97B2D" w:rsidP="008348F5">
      <w:pPr>
        <w:jc w:val="center"/>
      </w:pPr>
    </w:p>
    <w:sectPr w:rsidR="00D97B2D" w:rsidRPr="00D97B2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932D48" w14:textId="77777777" w:rsidR="00145944" w:rsidRDefault="00145944" w:rsidP="00E955A9">
      <w:pPr>
        <w:spacing w:after="0" w:line="240" w:lineRule="auto"/>
      </w:pPr>
      <w:r>
        <w:separator/>
      </w:r>
    </w:p>
  </w:endnote>
  <w:endnote w:type="continuationSeparator" w:id="0">
    <w:p w14:paraId="3D45C960" w14:textId="77777777" w:rsidR="00145944" w:rsidRDefault="00145944" w:rsidP="00E95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83454" w14:textId="77777777" w:rsidR="00145944" w:rsidRDefault="00145944" w:rsidP="00E955A9">
      <w:pPr>
        <w:spacing w:after="0" w:line="240" w:lineRule="auto"/>
      </w:pPr>
      <w:r>
        <w:separator/>
      </w:r>
    </w:p>
  </w:footnote>
  <w:footnote w:type="continuationSeparator" w:id="0">
    <w:p w14:paraId="3B5CD7A0" w14:textId="77777777" w:rsidR="00145944" w:rsidRDefault="00145944" w:rsidP="00E955A9">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los Henrique">
    <w15:presenceInfo w15:providerId="Windows Live" w15:userId="5dcac55218377f12"/>
  </w15:person>
  <w15:person w15:author="Ricardo da Silva Braga">
    <w15:presenceInfo w15:providerId="AD" w15:userId="S-1-5-21-695432006-1875473223-923749875-1685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04A"/>
    <w:rsid w:val="000548A0"/>
    <w:rsid w:val="00145944"/>
    <w:rsid w:val="0024004A"/>
    <w:rsid w:val="002A730A"/>
    <w:rsid w:val="003A1C06"/>
    <w:rsid w:val="00425327"/>
    <w:rsid w:val="004D728F"/>
    <w:rsid w:val="005D1332"/>
    <w:rsid w:val="00626547"/>
    <w:rsid w:val="00645EBA"/>
    <w:rsid w:val="00651CF9"/>
    <w:rsid w:val="00662898"/>
    <w:rsid w:val="006A2F18"/>
    <w:rsid w:val="006C3B1E"/>
    <w:rsid w:val="006C56B9"/>
    <w:rsid w:val="006F71C4"/>
    <w:rsid w:val="00717BFC"/>
    <w:rsid w:val="00783CBA"/>
    <w:rsid w:val="007F34DA"/>
    <w:rsid w:val="00810C12"/>
    <w:rsid w:val="00830E17"/>
    <w:rsid w:val="008348F5"/>
    <w:rsid w:val="00835FDD"/>
    <w:rsid w:val="00854CD7"/>
    <w:rsid w:val="00867EB8"/>
    <w:rsid w:val="008762D9"/>
    <w:rsid w:val="008B1900"/>
    <w:rsid w:val="008C50A2"/>
    <w:rsid w:val="008E2919"/>
    <w:rsid w:val="00922A9E"/>
    <w:rsid w:val="009413D6"/>
    <w:rsid w:val="00944C50"/>
    <w:rsid w:val="009B50C2"/>
    <w:rsid w:val="009C01B9"/>
    <w:rsid w:val="009D6D4C"/>
    <w:rsid w:val="009F2DC7"/>
    <w:rsid w:val="00A01315"/>
    <w:rsid w:val="00A25A95"/>
    <w:rsid w:val="00A31080"/>
    <w:rsid w:val="00A31700"/>
    <w:rsid w:val="00A836BE"/>
    <w:rsid w:val="00AD5EC8"/>
    <w:rsid w:val="00B3735C"/>
    <w:rsid w:val="00B5298A"/>
    <w:rsid w:val="00B65011"/>
    <w:rsid w:val="00B66021"/>
    <w:rsid w:val="00BB5A7E"/>
    <w:rsid w:val="00BE2DE8"/>
    <w:rsid w:val="00C01F70"/>
    <w:rsid w:val="00C746A0"/>
    <w:rsid w:val="00CE54BF"/>
    <w:rsid w:val="00D03FD6"/>
    <w:rsid w:val="00D2337E"/>
    <w:rsid w:val="00D25E71"/>
    <w:rsid w:val="00D97B2D"/>
    <w:rsid w:val="00DC40F3"/>
    <w:rsid w:val="00DF5D5F"/>
    <w:rsid w:val="00E14F2F"/>
    <w:rsid w:val="00E541E8"/>
    <w:rsid w:val="00E94058"/>
    <w:rsid w:val="00E955A9"/>
    <w:rsid w:val="00EE08BF"/>
    <w:rsid w:val="00EE156A"/>
    <w:rsid w:val="00F27132"/>
    <w:rsid w:val="00F52043"/>
    <w:rsid w:val="00F60212"/>
    <w:rsid w:val="00FB71F3"/>
    <w:rsid w:val="00FE0833"/>
    <w:rsid w:val="00FE72A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A43D5"/>
  <w15:chartTrackingRefBased/>
  <w15:docId w15:val="{ACE841F6-519F-4FE4-9106-A2F6B016D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867EB8"/>
    <w:rPr>
      <w:color w:val="0563C1" w:themeColor="hyperlink"/>
      <w:u w:val="single"/>
    </w:rPr>
  </w:style>
  <w:style w:type="character" w:customStyle="1" w:styleId="MenoPendente1">
    <w:name w:val="Menção Pendente1"/>
    <w:basedOn w:val="Fontepargpadro"/>
    <w:uiPriority w:val="99"/>
    <w:semiHidden/>
    <w:unhideWhenUsed/>
    <w:rsid w:val="00867EB8"/>
    <w:rPr>
      <w:color w:val="605E5C"/>
      <w:shd w:val="clear" w:color="auto" w:fill="E1DFDD"/>
    </w:rPr>
  </w:style>
  <w:style w:type="paragraph" w:styleId="Cabealho">
    <w:name w:val="header"/>
    <w:basedOn w:val="Normal"/>
    <w:link w:val="CabealhoChar"/>
    <w:uiPriority w:val="99"/>
    <w:unhideWhenUsed/>
    <w:rsid w:val="00E955A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955A9"/>
  </w:style>
  <w:style w:type="paragraph" w:styleId="Rodap">
    <w:name w:val="footer"/>
    <w:basedOn w:val="Normal"/>
    <w:link w:val="RodapChar"/>
    <w:uiPriority w:val="99"/>
    <w:unhideWhenUsed/>
    <w:rsid w:val="00E955A9"/>
    <w:pPr>
      <w:tabs>
        <w:tab w:val="center" w:pos="4252"/>
        <w:tab w:val="right" w:pos="8504"/>
      </w:tabs>
      <w:spacing w:after="0" w:line="240" w:lineRule="auto"/>
    </w:pPr>
  </w:style>
  <w:style w:type="character" w:customStyle="1" w:styleId="RodapChar">
    <w:name w:val="Rodapé Char"/>
    <w:basedOn w:val="Fontepargpadro"/>
    <w:link w:val="Rodap"/>
    <w:uiPriority w:val="99"/>
    <w:rsid w:val="00E95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fif"/><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hyperlink" Target="mailto:carlos_dr.kyrillos@hotmail.com" TargetMode="External"/><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1B2C0-A94E-4A19-9338-88A747B3F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15</Pages>
  <Words>1303</Words>
  <Characters>7040</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Henrique</dc:creator>
  <cp:keywords/>
  <dc:description/>
  <cp:lastModifiedBy>Carlos Henrique</cp:lastModifiedBy>
  <cp:revision>25</cp:revision>
  <dcterms:created xsi:type="dcterms:W3CDTF">2019-11-11T15:33:00Z</dcterms:created>
  <dcterms:modified xsi:type="dcterms:W3CDTF">2019-11-11T23:52:00Z</dcterms:modified>
</cp:coreProperties>
</file>